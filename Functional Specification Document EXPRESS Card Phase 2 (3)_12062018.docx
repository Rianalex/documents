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208A" w:rsidRDefault="00771DA2" w:rsidP="00E279AF">
      <w:pPr>
        <w:ind w:firstLine="720"/>
        <w:jc w:val="right"/>
      </w:pPr>
      <w:r w:rsidRPr="00771DA2">
        <w:rPr>
          <w:noProof/>
          <w:lang w:eastAsia="en-MY"/>
        </w:rPr>
        <w:drawing>
          <wp:inline distT="0" distB="0" distL="0" distR="0">
            <wp:extent cx="1228725" cy="1268255"/>
            <wp:effectExtent l="0" t="0" r="0" b="8255"/>
            <wp:docPr id="13" name="Picture 13" descr="C:\Users\A150157\Pictures\AEON-Cr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150157\Pictures\AEON-Credit.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8725" cy="1268255"/>
                    </a:xfrm>
                    <a:prstGeom prst="rect">
                      <a:avLst/>
                    </a:prstGeom>
                    <a:noFill/>
                    <a:ln>
                      <a:noFill/>
                    </a:ln>
                  </pic:spPr>
                </pic:pic>
              </a:graphicData>
            </a:graphic>
          </wp:inline>
        </w:drawing>
      </w:r>
    </w:p>
    <w:p w:rsidR="003B208A" w:rsidRDefault="003B208A" w:rsidP="00E279AF"/>
    <w:p w:rsidR="003B208A" w:rsidRDefault="003B208A" w:rsidP="003B208A">
      <w:pPr>
        <w:pBdr>
          <w:bottom w:val="single" w:sz="4" w:space="0" w:color="auto"/>
        </w:pBdr>
      </w:pPr>
    </w:p>
    <w:p w:rsidR="00EE34F9" w:rsidRDefault="00EE34F9" w:rsidP="00EE34F9">
      <w:pPr>
        <w:tabs>
          <w:tab w:val="right" w:pos="9360"/>
        </w:tabs>
      </w:pPr>
    </w:p>
    <w:p w:rsidR="00463862" w:rsidRDefault="00EE34F9" w:rsidP="00463862">
      <w:pPr>
        <w:spacing w:after="0"/>
        <w:jc w:val="right"/>
        <w:rPr>
          <w:sz w:val="40"/>
          <w:szCs w:val="40"/>
        </w:rPr>
      </w:pPr>
      <w:r>
        <w:rPr>
          <w:sz w:val="40"/>
          <w:szCs w:val="40"/>
        </w:rPr>
        <w:t>Functional Specification Document (FSD)</w:t>
      </w:r>
    </w:p>
    <w:p w:rsidR="00463862" w:rsidRDefault="007D4775" w:rsidP="00463862">
      <w:pPr>
        <w:spacing w:after="0"/>
        <w:jc w:val="right"/>
        <w:rPr>
          <w:sz w:val="36"/>
          <w:szCs w:val="36"/>
        </w:rPr>
      </w:pPr>
      <w:r>
        <w:rPr>
          <w:sz w:val="36"/>
          <w:szCs w:val="36"/>
        </w:rPr>
        <w:t>XPRESS</w:t>
      </w:r>
      <w:r w:rsidR="00463862">
        <w:rPr>
          <w:sz w:val="36"/>
          <w:szCs w:val="36"/>
        </w:rPr>
        <w:t xml:space="preserve"> + REBRANDING</w:t>
      </w:r>
      <w:r w:rsidR="00463862" w:rsidRPr="00463862">
        <w:rPr>
          <w:sz w:val="40"/>
          <w:szCs w:val="40"/>
        </w:rPr>
        <w:t xml:space="preserve"> </w:t>
      </w:r>
      <w:r w:rsidR="00463862">
        <w:rPr>
          <w:sz w:val="40"/>
          <w:szCs w:val="40"/>
        </w:rPr>
        <w:t>(Phase 2)</w:t>
      </w:r>
    </w:p>
    <w:p w:rsidR="00463862" w:rsidRPr="00EB03F2" w:rsidRDefault="007F4864" w:rsidP="00AD254B">
      <w:pPr>
        <w:pStyle w:val="ListParagraph"/>
        <w:numPr>
          <w:ilvl w:val="0"/>
          <w:numId w:val="38"/>
        </w:numPr>
        <w:spacing w:after="0"/>
        <w:jc w:val="right"/>
        <w:rPr>
          <w:sz w:val="36"/>
          <w:szCs w:val="36"/>
        </w:rPr>
      </w:pPr>
      <w:r w:rsidRPr="00EB03F2">
        <w:rPr>
          <w:sz w:val="36"/>
          <w:szCs w:val="36"/>
        </w:rPr>
        <w:t>INCREASE ONE-OFF LIMIT</w:t>
      </w:r>
    </w:p>
    <w:p w:rsidR="00EE34F9" w:rsidRPr="00EB03F2" w:rsidRDefault="006B24A6" w:rsidP="00AD254B">
      <w:pPr>
        <w:pStyle w:val="ListParagraph"/>
        <w:numPr>
          <w:ilvl w:val="0"/>
          <w:numId w:val="38"/>
        </w:numPr>
        <w:spacing w:after="0"/>
        <w:jc w:val="right"/>
        <w:rPr>
          <w:sz w:val="36"/>
          <w:szCs w:val="36"/>
        </w:rPr>
      </w:pPr>
      <w:r w:rsidRPr="00EB03F2">
        <w:rPr>
          <w:sz w:val="36"/>
          <w:szCs w:val="36"/>
        </w:rPr>
        <w:t>PERSONAL FINANCING</w:t>
      </w:r>
    </w:p>
    <w:p w:rsidR="00753716" w:rsidRDefault="00753716" w:rsidP="00463862">
      <w:pPr>
        <w:spacing w:after="0"/>
        <w:jc w:val="right"/>
        <w:rPr>
          <w:sz w:val="32"/>
          <w:szCs w:val="32"/>
        </w:rPr>
      </w:pPr>
    </w:p>
    <w:p w:rsidR="004C5B98" w:rsidRDefault="004C5B98" w:rsidP="00EE34F9">
      <w:pPr>
        <w:jc w:val="right"/>
        <w:rPr>
          <w:sz w:val="32"/>
          <w:szCs w:val="32"/>
        </w:rPr>
      </w:pPr>
    </w:p>
    <w:p w:rsidR="00463862" w:rsidRDefault="00463862" w:rsidP="00EE34F9">
      <w:pPr>
        <w:jc w:val="right"/>
        <w:rPr>
          <w:sz w:val="32"/>
          <w:szCs w:val="32"/>
        </w:rPr>
      </w:pPr>
    </w:p>
    <w:p w:rsidR="00463862" w:rsidRDefault="00463862" w:rsidP="00EE34F9">
      <w:pPr>
        <w:jc w:val="right"/>
        <w:rPr>
          <w:sz w:val="32"/>
          <w:szCs w:val="32"/>
        </w:rPr>
      </w:pPr>
    </w:p>
    <w:p w:rsidR="00463862" w:rsidRDefault="00463862" w:rsidP="00EE34F9">
      <w:pPr>
        <w:jc w:val="right"/>
        <w:rPr>
          <w:sz w:val="32"/>
          <w:szCs w:val="32"/>
        </w:rPr>
      </w:pPr>
    </w:p>
    <w:p w:rsidR="00463862" w:rsidRDefault="00463862" w:rsidP="00EE34F9">
      <w:pPr>
        <w:jc w:val="right"/>
        <w:rPr>
          <w:sz w:val="32"/>
          <w:szCs w:val="32"/>
        </w:rPr>
      </w:pPr>
    </w:p>
    <w:p w:rsidR="00070E5A" w:rsidRDefault="00070E5A" w:rsidP="00EE34F9">
      <w:pPr>
        <w:jc w:val="right"/>
        <w:rPr>
          <w:sz w:val="32"/>
          <w:szCs w:val="32"/>
        </w:rPr>
      </w:pPr>
    </w:p>
    <w:p w:rsidR="00EE34F9" w:rsidRDefault="00EE34F9" w:rsidP="00EE34F9">
      <w:pPr>
        <w:jc w:val="right"/>
      </w:pPr>
      <w:r>
        <w:t>PREPARED BY:</w:t>
      </w:r>
    </w:p>
    <w:p w:rsidR="007F4864" w:rsidRDefault="007F4864" w:rsidP="00EE34F9">
      <w:pPr>
        <w:jc w:val="right"/>
      </w:pPr>
      <w:r>
        <w:t>Cheam Jinn Yeung</w:t>
      </w:r>
    </w:p>
    <w:p w:rsidR="00034BFE" w:rsidRDefault="00EC3AD8" w:rsidP="00034BFE">
      <w:pPr>
        <w:jc w:val="right"/>
      </w:pPr>
      <w:r>
        <w:t>Date: _</w:t>
      </w:r>
      <w:r w:rsidR="007F4864">
        <w:t>__________</w:t>
      </w:r>
      <w:r w:rsidR="0061683A">
        <w:t xml:space="preserve"> </w:t>
      </w:r>
      <w:r w:rsidR="00EE34F9">
        <w:br/>
      </w:r>
    </w:p>
    <w:p w:rsidR="00463862" w:rsidRDefault="00463862" w:rsidP="00204902">
      <w:pPr>
        <w:jc w:val="right"/>
      </w:pPr>
      <w:r>
        <w:t>Vins Sarvindrann</w:t>
      </w:r>
    </w:p>
    <w:p w:rsidR="00463862" w:rsidRDefault="00EC3AD8" w:rsidP="00204902">
      <w:pPr>
        <w:jc w:val="right"/>
      </w:pPr>
      <w:r>
        <w:t>Date</w:t>
      </w:r>
      <w:r w:rsidR="00463862">
        <w:t>: ___________</w:t>
      </w:r>
    </w:p>
    <w:p w:rsidR="00C51407" w:rsidRDefault="00C51407">
      <w:pPr>
        <w:rPr>
          <w:b/>
          <w:sz w:val="24"/>
          <w:szCs w:val="24"/>
        </w:rPr>
      </w:pPr>
      <w:r>
        <w:rPr>
          <w:b/>
          <w:sz w:val="24"/>
          <w:szCs w:val="24"/>
        </w:rPr>
        <w:br w:type="page"/>
      </w:r>
    </w:p>
    <w:p w:rsidR="003E28CE" w:rsidRPr="0024598D" w:rsidRDefault="003E28CE" w:rsidP="003E28CE">
      <w:pPr>
        <w:tabs>
          <w:tab w:val="right" w:pos="9360"/>
        </w:tabs>
        <w:spacing w:after="0" w:line="240" w:lineRule="auto"/>
        <w:rPr>
          <w:b/>
          <w:sz w:val="24"/>
          <w:szCs w:val="24"/>
        </w:rPr>
      </w:pPr>
      <w:r w:rsidRPr="0024598D">
        <w:rPr>
          <w:b/>
          <w:sz w:val="24"/>
          <w:szCs w:val="24"/>
        </w:rPr>
        <w:lastRenderedPageBreak/>
        <w:t>DOCUMENT CONTROL</w:t>
      </w:r>
    </w:p>
    <w:p w:rsidR="003E28CE" w:rsidRDefault="003E28CE" w:rsidP="003E28CE">
      <w:pPr>
        <w:tabs>
          <w:tab w:val="right" w:pos="9360"/>
        </w:tabs>
        <w:spacing w:after="0" w:line="240" w:lineRule="auto"/>
      </w:pPr>
    </w:p>
    <w:p w:rsidR="003E28CE" w:rsidRPr="00753716" w:rsidRDefault="00E279AF" w:rsidP="003E28CE">
      <w:pPr>
        <w:tabs>
          <w:tab w:val="right" w:pos="9360"/>
        </w:tabs>
        <w:spacing w:after="0" w:line="240" w:lineRule="auto"/>
      </w:pPr>
      <w:r>
        <w:t>Version:</w:t>
      </w:r>
      <w:r w:rsidR="00753716">
        <w:t xml:space="preserve"> </w:t>
      </w:r>
    </w:p>
    <w:p w:rsidR="003E28CE" w:rsidRDefault="003E28CE" w:rsidP="003E28CE">
      <w:pPr>
        <w:tabs>
          <w:tab w:val="right" w:pos="9360"/>
        </w:tabs>
        <w:spacing w:after="0" w:line="240" w:lineRule="auto"/>
      </w:pPr>
      <w:r>
        <w:t xml:space="preserve">Release </w:t>
      </w:r>
      <w:r w:rsidR="00034BFE">
        <w:t>Date:</w:t>
      </w:r>
      <w:r w:rsidR="00DB551C">
        <w:t xml:space="preserve"> </w:t>
      </w:r>
    </w:p>
    <w:p w:rsidR="003E28CE" w:rsidRDefault="003E28CE" w:rsidP="003E28CE">
      <w:pPr>
        <w:tabs>
          <w:tab w:val="right" w:pos="9360"/>
        </w:tabs>
        <w:spacing w:after="0" w:line="240" w:lineRule="auto"/>
      </w:pPr>
    </w:p>
    <w:p w:rsidR="003E28CE" w:rsidRPr="001940D1" w:rsidRDefault="003E28CE" w:rsidP="003E28CE">
      <w:pPr>
        <w:tabs>
          <w:tab w:val="right" w:pos="9360"/>
        </w:tabs>
        <w:spacing w:after="0" w:line="240" w:lineRule="auto"/>
        <w:rPr>
          <w:b/>
          <w:sz w:val="24"/>
          <w:szCs w:val="24"/>
        </w:rPr>
      </w:pPr>
      <w:r w:rsidRPr="001940D1">
        <w:rPr>
          <w:b/>
          <w:sz w:val="24"/>
          <w:szCs w:val="24"/>
        </w:rPr>
        <w:t xml:space="preserve">Distribution </w:t>
      </w:r>
      <w:r w:rsidR="00034BFE" w:rsidRPr="001940D1">
        <w:rPr>
          <w:b/>
          <w:sz w:val="24"/>
          <w:szCs w:val="24"/>
        </w:rPr>
        <w:t>List</w:t>
      </w:r>
      <w:r w:rsidR="00034BFE">
        <w:rPr>
          <w:b/>
          <w:sz w:val="24"/>
          <w:szCs w:val="24"/>
        </w:rPr>
        <w:t>:</w:t>
      </w:r>
      <w:r w:rsidR="00E279AF">
        <w:rPr>
          <w:b/>
          <w:sz w:val="24"/>
          <w:szCs w:val="24"/>
        </w:rPr>
        <w:t xml:space="preserve"> </w:t>
      </w:r>
    </w:p>
    <w:p w:rsidR="003E28CE" w:rsidRDefault="003E28CE" w:rsidP="003E28CE">
      <w:pPr>
        <w:tabs>
          <w:tab w:val="right" w:pos="9360"/>
        </w:tabs>
        <w:spacing w:after="0" w:line="240" w:lineRule="auto"/>
      </w:pPr>
    </w:p>
    <w:tbl>
      <w:tblPr>
        <w:tblStyle w:val="TableGrid"/>
        <w:tblW w:w="0" w:type="auto"/>
        <w:tblLook w:val="04A0" w:firstRow="1" w:lastRow="0" w:firstColumn="1" w:lastColumn="0" w:noHBand="0" w:noVBand="1"/>
      </w:tblPr>
      <w:tblGrid>
        <w:gridCol w:w="2636"/>
        <w:gridCol w:w="2673"/>
        <w:gridCol w:w="3216"/>
      </w:tblGrid>
      <w:tr w:rsidR="003E28CE" w:rsidTr="00B94D1E">
        <w:tc>
          <w:tcPr>
            <w:tcW w:w="2636" w:type="dxa"/>
            <w:shd w:val="clear" w:color="auto" w:fill="DBE5F1" w:themeFill="accent1" w:themeFillTint="33"/>
          </w:tcPr>
          <w:p w:rsidR="003E28CE" w:rsidRPr="00753716" w:rsidRDefault="003E28CE" w:rsidP="000348AA">
            <w:pPr>
              <w:tabs>
                <w:tab w:val="right" w:pos="9360"/>
              </w:tabs>
              <w:rPr>
                <w:b/>
              </w:rPr>
            </w:pPr>
            <w:r w:rsidRPr="00753716">
              <w:rPr>
                <w:b/>
              </w:rPr>
              <w:t>Name</w:t>
            </w:r>
          </w:p>
        </w:tc>
        <w:tc>
          <w:tcPr>
            <w:tcW w:w="2673" w:type="dxa"/>
            <w:shd w:val="clear" w:color="auto" w:fill="DBE5F1" w:themeFill="accent1" w:themeFillTint="33"/>
          </w:tcPr>
          <w:p w:rsidR="003E28CE" w:rsidRPr="0024598D" w:rsidRDefault="003E28CE" w:rsidP="000348AA">
            <w:pPr>
              <w:tabs>
                <w:tab w:val="right" w:pos="9360"/>
              </w:tabs>
              <w:rPr>
                <w:b/>
              </w:rPr>
            </w:pPr>
            <w:r w:rsidRPr="0024598D">
              <w:rPr>
                <w:b/>
              </w:rPr>
              <w:t>Role</w:t>
            </w:r>
          </w:p>
        </w:tc>
        <w:tc>
          <w:tcPr>
            <w:tcW w:w="3216" w:type="dxa"/>
            <w:shd w:val="clear" w:color="auto" w:fill="DBE5F1" w:themeFill="accent1" w:themeFillTint="33"/>
          </w:tcPr>
          <w:p w:rsidR="003E28CE" w:rsidRPr="0024598D" w:rsidRDefault="003E28CE" w:rsidP="000348AA">
            <w:pPr>
              <w:tabs>
                <w:tab w:val="right" w:pos="9360"/>
              </w:tabs>
              <w:rPr>
                <w:b/>
              </w:rPr>
            </w:pPr>
            <w:r w:rsidRPr="0024598D">
              <w:rPr>
                <w:b/>
              </w:rPr>
              <w:t>Department</w:t>
            </w:r>
          </w:p>
        </w:tc>
      </w:tr>
      <w:tr w:rsidR="00753716" w:rsidTr="00B94D1E">
        <w:tc>
          <w:tcPr>
            <w:tcW w:w="2636" w:type="dxa"/>
          </w:tcPr>
          <w:p w:rsidR="00753716" w:rsidRPr="00C71FAA" w:rsidRDefault="00753716" w:rsidP="00753716">
            <w:r>
              <w:t>Cheam Jinn Yeung</w:t>
            </w:r>
          </w:p>
        </w:tc>
        <w:tc>
          <w:tcPr>
            <w:tcW w:w="2673" w:type="dxa"/>
          </w:tcPr>
          <w:p w:rsidR="00753716" w:rsidRPr="00C71FAA" w:rsidRDefault="00753716" w:rsidP="0080364C">
            <w:pPr>
              <w:tabs>
                <w:tab w:val="right" w:pos="9360"/>
              </w:tabs>
            </w:pPr>
            <w:r w:rsidRPr="00C71FAA">
              <w:t>Working committee</w:t>
            </w:r>
          </w:p>
        </w:tc>
        <w:tc>
          <w:tcPr>
            <w:tcW w:w="3216" w:type="dxa"/>
          </w:tcPr>
          <w:p w:rsidR="00753716" w:rsidRPr="00C71FAA" w:rsidRDefault="00A846CD" w:rsidP="0080364C">
            <w:pPr>
              <w:tabs>
                <w:tab w:val="right" w:pos="9360"/>
              </w:tabs>
            </w:pPr>
            <w:r>
              <w:t>MDE</w:t>
            </w:r>
          </w:p>
        </w:tc>
      </w:tr>
      <w:tr w:rsidR="00753716" w:rsidTr="00B94D1E">
        <w:tc>
          <w:tcPr>
            <w:tcW w:w="2636" w:type="dxa"/>
          </w:tcPr>
          <w:p w:rsidR="00753716" w:rsidRPr="00C71FAA" w:rsidRDefault="00753716" w:rsidP="0080364C">
            <w:pPr>
              <w:tabs>
                <w:tab w:val="right" w:pos="9360"/>
              </w:tabs>
            </w:pPr>
            <w:r>
              <w:t>Vins Sarvindrann</w:t>
            </w:r>
          </w:p>
        </w:tc>
        <w:tc>
          <w:tcPr>
            <w:tcW w:w="2673" w:type="dxa"/>
          </w:tcPr>
          <w:p w:rsidR="00753716" w:rsidRPr="00C71FAA" w:rsidRDefault="00753716" w:rsidP="0080364C">
            <w:pPr>
              <w:tabs>
                <w:tab w:val="right" w:pos="9360"/>
              </w:tabs>
            </w:pPr>
            <w:r w:rsidRPr="00C71FAA">
              <w:t>Working committee</w:t>
            </w:r>
          </w:p>
        </w:tc>
        <w:tc>
          <w:tcPr>
            <w:tcW w:w="3216" w:type="dxa"/>
          </w:tcPr>
          <w:p w:rsidR="00753716" w:rsidRPr="00C71FAA" w:rsidRDefault="00753716" w:rsidP="00753716">
            <w:pPr>
              <w:tabs>
                <w:tab w:val="right" w:pos="9360"/>
              </w:tabs>
            </w:pPr>
            <w:r>
              <w:t>PF</w:t>
            </w:r>
            <w:r w:rsidR="000F3195">
              <w:t xml:space="preserve"> </w:t>
            </w:r>
          </w:p>
        </w:tc>
      </w:tr>
    </w:tbl>
    <w:p w:rsidR="003E28CE" w:rsidRDefault="003E28CE" w:rsidP="003E28CE">
      <w:pPr>
        <w:pBdr>
          <w:top w:val="single" w:sz="4" w:space="1" w:color="auto"/>
        </w:pBdr>
        <w:tabs>
          <w:tab w:val="right" w:pos="9360"/>
        </w:tabs>
        <w:spacing w:after="0" w:line="240" w:lineRule="auto"/>
      </w:pPr>
    </w:p>
    <w:p w:rsidR="003E28CE" w:rsidRPr="00D33D70" w:rsidRDefault="003E28CE" w:rsidP="003E28CE">
      <w:pPr>
        <w:pBdr>
          <w:top w:val="single" w:sz="4" w:space="1" w:color="auto"/>
        </w:pBdr>
        <w:tabs>
          <w:tab w:val="right" w:pos="9360"/>
        </w:tabs>
        <w:spacing w:after="0" w:line="240" w:lineRule="auto"/>
        <w:rPr>
          <w:b/>
          <w:sz w:val="24"/>
          <w:szCs w:val="24"/>
        </w:rPr>
      </w:pPr>
      <w:r>
        <w:rPr>
          <w:b/>
          <w:sz w:val="24"/>
          <w:szCs w:val="24"/>
        </w:rPr>
        <w:t>Versioning Control</w:t>
      </w:r>
      <w:r w:rsidR="00E279AF">
        <w:rPr>
          <w:b/>
          <w:sz w:val="24"/>
          <w:szCs w:val="24"/>
        </w:rPr>
        <w:t xml:space="preserve"> </w:t>
      </w:r>
    </w:p>
    <w:p w:rsidR="003E28CE" w:rsidRDefault="003E28CE" w:rsidP="003E28CE">
      <w:pPr>
        <w:pBdr>
          <w:top w:val="single" w:sz="4" w:space="1" w:color="auto"/>
        </w:pBdr>
        <w:tabs>
          <w:tab w:val="right" w:pos="9360"/>
        </w:tabs>
        <w:spacing w:after="0" w:line="240" w:lineRule="auto"/>
      </w:pPr>
    </w:p>
    <w:p w:rsidR="003E28CE" w:rsidRDefault="003E28CE" w:rsidP="0006616D">
      <w:pPr>
        <w:pBdr>
          <w:top w:val="single" w:sz="4" w:space="1" w:color="auto"/>
        </w:pBdr>
        <w:tabs>
          <w:tab w:val="right" w:pos="9360"/>
        </w:tabs>
        <w:spacing w:after="0" w:line="240" w:lineRule="auto"/>
        <w:jc w:val="both"/>
      </w:pPr>
      <w:r>
        <w:t xml:space="preserve">Version </w:t>
      </w:r>
      <w:r w:rsidR="00463862">
        <w:rPr>
          <w:i/>
          <w:color w:val="31849B" w:themeColor="accent5" w:themeShade="BF"/>
        </w:rPr>
        <w:t xml:space="preserve">1.0 </w:t>
      </w:r>
      <w:r>
        <w:t xml:space="preserve">is the first version release to the </w:t>
      </w:r>
      <w:r w:rsidRPr="00781D4F">
        <w:rPr>
          <w:i/>
          <w:color w:val="31849B" w:themeColor="accent5" w:themeShade="BF"/>
        </w:rPr>
        <w:t>project stakeholders</w:t>
      </w:r>
      <w:r w:rsidR="00463862">
        <w:rPr>
          <w:i/>
          <w:color w:val="31849B" w:themeColor="accent5" w:themeShade="BF"/>
        </w:rPr>
        <w:t>.</w:t>
      </w:r>
      <w:r w:rsidR="00C01929">
        <w:rPr>
          <w:i/>
          <w:color w:val="31849B" w:themeColor="accent5" w:themeShade="BF"/>
        </w:rPr>
        <w:t xml:space="preserve"> </w:t>
      </w:r>
      <w:r>
        <w:t>This is for review and input by all project stakeholders. At the end of</w:t>
      </w:r>
      <w:r w:rsidR="00463862">
        <w:t xml:space="preserve"> this review process version 1.1</w:t>
      </w:r>
      <w:r>
        <w:t xml:space="preserve"> will be created for base lining. Base lining will occur as a result of the document sign off being achieved.</w:t>
      </w:r>
    </w:p>
    <w:p w:rsidR="003E28CE" w:rsidRDefault="003E28CE" w:rsidP="0006616D">
      <w:pPr>
        <w:pBdr>
          <w:top w:val="single" w:sz="4" w:space="1" w:color="auto"/>
        </w:pBdr>
        <w:tabs>
          <w:tab w:val="right" w:pos="9360"/>
        </w:tabs>
        <w:spacing w:after="0" w:line="240" w:lineRule="auto"/>
        <w:jc w:val="both"/>
      </w:pPr>
    </w:p>
    <w:tbl>
      <w:tblPr>
        <w:tblStyle w:val="TableGrid"/>
        <w:tblW w:w="8613" w:type="dxa"/>
        <w:tblLook w:val="04A0" w:firstRow="1" w:lastRow="0" w:firstColumn="1" w:lastColumn="0" w:noHBand="0" w:noVBand="1"/>
      </w:tblPr>
      <w:tblGrid>
        <w:gridCol w:w="1784"/>
        <w:gridCol w:w="1868"/>
        <w:gridCol w:w="4961"/>
      </w:tblGrid>
      <w:tr w:rsidR="003E28CE" w:rsidTr="00B94D1E">
        <w:tc>
          <w:tcPr>
            <w:tcW w:w="1784" w:type="dxa"/>
            <w:shd w:val="clear" w:color="auto" w:fill="DBE5F1" w:themeFill="accent1" w:themeFillTint="33"/>
          </w:tcPr>
          <w:p w:rsidR="003E28CE" w:rsidRPr="003254DA" w:rsidRDefault="00781D4F" w:rsidP="000F3195">
            <w:pPr>
              <w:tabs>
                <w:tab w:val="right" w:pos="9360"/>
              </w:tabs>
              <w:jc w:val="center"/>
              <w:rPr>
                <w:b/>
              </w:rPr>
            </w:pPr>
            <w:r>
              <w:rPr>
                <w:b/>
              </w:rPr>
              <w:t>Version</w:t>
            </w:r>
          </w:p>
        </w:tc>
        <w:tc>
          <w:tcPr>
            <w:tcW w:w="1868" w:type="dxa"/>
            <w:shd w:val="clear" w:color="auto" w:fill="DBE5F1" w:themeFill="accent1" w:themeFillTint="33"/>
          </w:tcPr>
          <w:p w:rsidR="003E28CE" w:rsidRPr="003254DA" w:rsidRDefault="003E28CE" w:rsidP="000F3195">
            <w:pPr>
              <w:tabs>
                <w:tab w:val="right" w:pos="9360"/>
              </w:tabs>
              <w:jc w:val="center"/>
              <w:rPr>
                <w:b/>
              </w:rPr>
            </w:pPr>
            <w:r w:rsidRPr="003254DA">
              <w:rPr>
                <w:b/>
              </w:rPr>
              <w:t>Date</w:t>
            </w:r>
          </w:p>
        </w:tc>
        <w:tc>
          <w:tcPr>
            <w:tcW w:w="4961" w:type="dxa"/>
            <w:shd w:val="clear" w:color="auto" w:fill="DBE5F1" w:themeFill="accent1" w:themeFillTint="33"/>
          </w:tcPr>
          <w:p w:rsidR="003E28CE" w:rsidRPr="003254DA" w:rsidRDefault="003E28CE" w:rsidP="000F3195">
            <w:pPr>
              <w:tabs>
                <w:tab w:val="right" w:pos="9360"/>
              </w:tabs>
              <w:jc w:val="center"/>
              <w:rPr>
                <w:b/>
              </w:rPr>
            </w:pPr>
            <w:r w:rsidRPr="003254DA">
              <w:rPr>
                <w:b/>
              </w:rPr>
              <w:t>Comment</w:t>
            </w:r>
          </w:p>
        </w:tc>
      </w:tr>
      <w:tr w:rsidR="003E28CE" w:rsidTr="00B94D1E">
        <w:tc>
          <w:tcPr>
            <w:tcW w:w="1784" w:type="dxa"/>
          </w:tcPr>
          <w:p w:rsidR="003E28CE" w:rsidRPr="00C01929" w:rsidRDefault="007F4864" w:rsidP="000F3195">
            <w:pPr>
              <w:tabs>
                <w:tab w:val="right" w:pos="9360"/>
              </w:tabs>
              <w:jc w:val="center"/>
              <w:rPr>
                <w:i/>
                <w:color w:val="31849B" w:themeColor="accent5" w:themeShade="BF"/>
              </w:rPr>
            </w:pPr>
            <w:r>
              <w:rPr>
                <w:i/>
                <w:color w:val="31849B" w:themeColor="accent5" w:themeShade="BF"/>
              </w:rPr>
              <w:t>1</w:t>
            </w:r>
            <w:r w:rsidR="00463862">
              <w:rPr>
                <w:i/>
                <w:color w:val="31849B" w:themeColor="accent5" w:themeShade="BF"/>
              </w:rPr>
              <w:t>.0</w:t>
            </w:r>
          </w:p>
        </w:tc>
        <w:tc>
          <w:tcPr>
            <w:tcW w:w="1868" w:type="dxa"/>
          </w:tcPr>
          <w:p w:rsidR="003E28CE" w:rsidRPr="00C01929" w:rsidRDefault="003E28CE" w:rsidP="000F3195">
            <w:pPr>
              <w:tabs>
                <w:tab w:val="right" w:pos="9360"/>
              </w:tabs>
              <w:jc w:val="center"/>
              <w:rPr>
                <w:i/>
                <w:color w:val="31849B" w:themeColor="accent5" w:themeShade="BF"/>
              </w:rPr>
            </w:pPr>
          </w:p>
        </w:tc>
        <w:tc>
          <w:tcPr>
            <w:tcW w:w="4961" w:type="dxa"/>
          </w:tcPr>
          <w:p w:rsidR="003E28CE" w:rsidRPr="00C01929" w:rsidRDefault="003E28CE" w:rsidP="000F3195">
            <w:pPr>
              <w:tabs>
                <w:tab w:val="right" w:pos="9360"/>
              </w:tabs>
              <w:jc w:val="center"/>
              <w:rPr>
                <w:i/>
                <w:color w:val="31849B" w:themeColor="accent5" w:themeShade="BF"/>
              </w:rPr>
            </w:pPr>
          </w:p>
        </w:tc>
      </w:tr>
    </w:tbl>
    <w:p w:rsidR="003E28CE" w:rsidRDefault="003E28CE" w:rsidP="003E28CE">
      <w:pPr>
        <w:pBdr>
          <w:top w:val="single" w:sz="4" w:space="1" w:color="auto"/>
        </w:pBdr>
        <w:tabs>
          <w:tab w:val="right" w:pos="9360"/>
        </w:tabs>
        <w:spacing w:after="0" w:line="240" w:lineRule="auto"/>
      </w:pPr>
    </w:p>
    <w:p w:rsidR="003E28CE" w:rsidRPr="007C7D75" w:rsidRDefault="003E28CE" w:rsidP="003E28CE">
      <w:pPr>
        <w:pBdr>
          <w:top w:val="single" w:sz="4" w:space="1" w:color="auto"/>
        </w:pBdr>
        <w:tabs>
          <w:tab w:val="right" w:pos="9360"/>
        </w:tabs>
        <w:spacing w:after="0" w:line="240" w:lineRule="auto"/>
        <w:rPr>
          <w:b/>
          <w:sz w:val="24"/>
          <w:szCs w:val="24"/>
        </w:rPr>
      </w:pPr>
      <w:r w:rsidRPr="007C7D75">
        <w:rPr>
          <w:b/>
          <w:sz w:val="24"/>
          <w:szCs w:val="24"/>
        </w:rPr>
        <w:t>Confidentiality</w:t>
      </w:r>
    </w:p>
    <w:p w:rsidR="003E28CE" w:rsidRDefault="003E28CE" w:rsidP="003E28CE">
      <w:pPr>
        <w:pBdr>
          <w:top w:val="single" w:sz="4" w:space="1" w:color="auto"/>
        </w:pBdr>
        <w:tabs>
          <w:tab w:val="right" w:pos="9360"/>
        </w:tabs>
        <w:spacing w:after="0" w:line="240" w:lineRule="auto"/>
      </w:pPr>
    </w:p>
    <w:p w:rsidR="00157479" w:rsidRPr="00157479" w:rsidRDefault="00157479" w:rsidP="0006616D">
      <w:pPr>
        <w:pStyle w:val="BodyText3"/>
        <w:jc w:val="both"/>
        <w:rPr>
          <w:sz w:val="22"/>
          <w:szCs w:val="22"/>
        </w:rPr>
        <w:sectPr w:rsidR="00157479" w:rsidRPr="00157479" w:rsidSect="0006288F">
          <w:headerReference w:type="default" r:id="rId11"/>
          <w:footerReference w:type="even" r:id="rId12"/>
          <w:footerReference w:type="default" r:id="rId13"/>
          <w:pgSz w:w="11909" w:h="16834" w:code="9"/>
          <w:pgMar w:top="1440" w:right="1800" w:bottom="1440" w:left="1800" w:header="720" w:footer="720" w:gutter="0"/>
          <w:pgBorders w:offsetFrom="page">
            <w:top w:val="none" w:sz="0" w:space="0" w:color="455C00" w:shadow="1" w:frame="1"/>
            <w:left w:val="none" w:sz="0" w:space="28" w:color="0A0100" w:shadow="1"/>
            <w:bottom w:val="none" w:sz="0" w:space="13" w:color="2C5D00" w:shadow="1"/>
            <w:right w:val="none" w:sz="34" w:space="13" w:color="000004" w:shadow="1"/>
          </w:pgBorders>
          <w:cols w:space="720"/>
          <w:docGrid w:linePitch="360"/>
        </w:sectPr>
      </w:pPr>
      <w:r w:rsidRPr="00157479">
        <w:rPr>
          <w:sz w:val="22"/>
          <w:szCs w:val="22"/>
        </w:rPr>
        <w:t xml:space="preserve">This document contains proprietary information that is confidential to AEON Credit Service (M) BHD. Disclosure of this document in full or in part, may result in material damage to AEON Credit Service (M) BHD. Written permission must be obtained from AEON Credit Service (M) BHD prior to the disclosure </w:t>
      </w:r>
      <w:r w:rsidR="00221593">
        <w:rPr>
          <w:sz w:val="22"/>
          <w:szCs w:val="22"/>
        </w:rPr>
        <w:t>of this document to third party</w:t>
      </w:r>
    </w:p>
    <w:sdt>
      <w:sdtPr>
        <w:rPr>
          <w:rFonts w:asciiTheme="minorHAnsi" w:eastAsiaTheme="minorHAnsi" w:hAnsiTheme="minorHAnsi" w:cstheme="minorBidi"/>
          <w:b w:val="0"/>
          <w:bCs w:val="0"/>
          <w:color w:val="auto"/>
          <w:sz w:val="22"/>
          <w:szCs w:val="22"/>
          <w:lang w:val="en-MY"/>
        </w:rPr>
        <w:id w:val="4906174"/>
        <w:docPartObj>
          <w:docPartGallery w:val="Table of Contents"/>
          <w:docPartUnique/>
        </w:docPartObj>
      </w:sdtPr>
      <w:sdtContent>
        <w:p w:rsidR="00204902" w:rsidRDefault="00335032" w:rsidP="00335032">
          <w:pPr>
            <w:pStyle w:val="TOCHeading"/>
            <w:jc w:val="center"/>
          </w:pPr>
          <w:r>
            <w:t>Table of Contents</w:t>
          </w:r>
        </w:p>
        <w:p w:rsidR="00335032" w:rsidRPr="00335032" w:rsidRDefault="00335032" w:rsidP="00335032">
          <w:pPr>
            <w:rPr>
              <w:lang w:val="en-US"/>
            </w:rPr>
          </w:pPr>
        </w:p>
        <w:p w:rsidR="003C2F4E" w:rsidRDefault="00372E01" w:rsidP="0006616D">
          <w:pPr>
            <w:pStyle w:val="TOC1"/>
            <w:rPr>
              <w:rFonts w:eastAsiaTheme="minorEastAsia"/>
              <w:noProof/>
              <w:lang w:eastAsia="en-MY"/>
            </w:rPr>
          </w:pPr>
          <w:r>
            <w:fldChar w:fldCharType="begin"/>
          </w:r>
          <w:r w:rsidR="00204902">
            <w:instrText xml:space="preserve"> TOC \o "1-3" \h \z \u </w:instrText>
          </w:r>
          <w:r>
            <w:fldChar w:fldCharType="separate"/>
          </w:r>
          <w:hyperlink w:anchor="_Toc475004334" w:history="1">
            <w:r w:rsidR="003C2F4E" w:rsidRPr="00E3057F">
              <w:rPr>
                <w:rStyle w:val="Hyperlink"/>
                <w:noProof/>
              </w:rPr>
              <w:t>1.0</w:t>
            </w:r>
            <w:r w:rsidR="003C2F4E">
              <w:rPr>
                <w:rFonts w:eastAsiaTheme="minorEastAsia"/>
                <w:noProof/>
                <w:lang w:eastAsia="en-MY"/>
              </w:rPr>
              <w:tab/>
            </w:r>
            <w:r w:rsidR="003C2F4E" w:rsidRPr="00E3057F">
              <w:rPr>
                <w:rStyle w:val="Hyperlink"/>
                <w:noProof/>
              </w:rPr>
              <w:t>Introduction</w:t>
            </w:r>
            <w:r w:rsidR="003C2F4E">
              <w:rPr>
                <w:noProof/>
                <w:webHidden/>
              </w:rPr>
              <w:tab/>
            </w:r>
            <w:r>
              <w:rPr>
                <w:noProof/>
                <w:webHidden/>
              </w:rPr>
              <w:fldChar w:fldCharType="begin"/>
            </w:r>
            <w:r w:rsidR="003C2F4E">
              <w:rPr>
                <w:noProof/>
                <w:webHidden/>
              </w:rPr>
              <w:instrText xml:space="preserve"> PAGEREF _Toc475004334 \h </w:instrText>
            </w:r>
            <w:r>
              <w:rPr>
                <w:noProof/>
                <w:webHidden/>
              </w:rPr>
            </w:r>
            <w:r>
              <w:rPr>
                <w:noProof/>
                <w:webHidden/>
              </w:rPr>
              <w:fldChar w:fldCharType="separate"/>
            </w:r>
            <w:r w:rsidR="00EF2595">
              <w:rPr>
                <w:noProof/>
                <w:webHidden/>
              </w:rPr>
              <w:t>4</w:t>
            </w:r>
            <w:r>
              <w:rPr>
                <w:noProof/>
                <w:webHidden/>
              </w:rPr>
              <w:fldChar w:fldCharType="end"/>
            </w:r>
          </w:hyperlink>
        </w:p>
        <w:p w:rsidR="003C2F4E" w:rsidRDefault="00466077" w:rsidP="0006616D">
          <w:pPr>
            <w:pStyle w:val="TOC2"/>
            <w:rPr>
              <w:rFonts w:eastAsiaTheme="minorEastAsia"/>
              <w:noProof/>
              <w:lang w:eastAsia="en-MY"/>
            </w:rPr>
          </w:pPr>
          <w:hyperlink w:anchor="_Toc475004335" w:history="1">
            <w:r w:rsidR="003C2F4E" w:rsidRPr="00E3057F">
              <w:rPr>
                <w:rStyle w:val="Hyperlink"/>
                <w:noProof/>
              </w:rPr>
              <w:t xml:space="preserve">1.1 </w:t>
            </w:r>
            <w:r w:rsidR="0006616D">
              <w:rPr>
                <w:rStyle w:val="Hyperlink"/>
                <w:noProof/>
              </w:rPr>
              <w:t xml:space="preserve">    </w:t>
            </w:r>
            <w:r w:rsidR="003C2F4E" w:rsidRPr="00E3057F">
              <w:rPr>
                <w:rStyle w:val="Hyperlink"/>
                <w:noProof/>
              </w:rPr>
              <w:t>Background</w:t>
            </w:r>
            <w:r w:rsidR="003C2F4E">
              <w:rPr>
                <w:noProof/>
                <w:webHidden/>
              </w:rPr>
              <w:tab/>
            </w:r>
            <w:r w:rsidR="00372E01">
              <w:rPr>
                <w:noProof/>
                <w:webHidden/>
              </w:rPr>
              <w:fldChar w:fldCharType="begin"/>
            </w:r>
            <w:r w:rsidR="003C2F4E">
              <w:rPr>
                <w:noProof/>
                <w:webHidden/>
              </w:rPr>
              <w:instrText xml:space="preserve"> PAGEREF _Toc475004335 \h </w:instrText>
            </w:r>
            <w:r w:rsidR="00372E01">
              <w:rPr>
                <w:noProof/>
                <w:webHidden/>
              </w:rPr>
            </w:r>
            <w:r w:rsidR="00372E01">
              <w:rPr>
                <w:noProof/>
                <w:webHidden/>
              </w:rPr>
              <w:fldChar w:fldCharType="separate"/>
            </w:r>
            <w:r w:rsidR="00EF2595">
              <w:rPr>
                <w:noProof/>
                <w:webHidden/>
              </w:rPr>
              <w:t>4</w:t>
            </w:r>
            <w:r w:rsidR="00372E01">
              <w:rPr>
                <w:noProof/>
                <w:webHidden/>
              </w:rPr>
              <w:fldChar w:fldCharType="end"/>
            </w:r>
          </w:hyperlink>
        </w:p>
        <w:p w:rsidR="003C2F4E" w:rsidRDefault="00466077" w:rsidP="0006616D">
          <w:pPr>
            <w:pStyle w:val="TOC2"/>
            <w:rPr>
              <w:rFonts w:eastAsiaTheme="minorEastAsia"/>
              <w:noProof/>
              <w:lang w:eastAsia="en-MY"/>
            </w:rPr>
          </w:pPr>
          <w:hyperlink w:anchor="_Toc475004336" w:history="1">
            <w:r w:rsidR="003C2F4E" w:rsidRPr="00E3057F">
              <w:rPr>
                <w:rStyle w:val="Hyperlink"/>
                <w:noProof/>
              </w:rPr>
              <w:t xml:space="preserve">1.2 </w:t>
            </w:r>
            <w:r w:rsidR="0006616D">
              <w:rPr>
                <w:rStyle w:val="Hyperlink"/>
                <w:noProof/>
              </w:rPr>
              <w:t xml:space="preserve">    </w:t>
            </w:r>
            <w:r w:rsidR="003C2F4E" w:rsidRPr="00E3057F">
              <w:rPr>
                <w:rStyle w:val="Hyperlink"/>
                <w:noProof/>
              </w:rPr>
              <w:t>Purpose &amp; Objectives</w:t>
            </w:r>
            <w:r w:rsidR="003C2F4E">
              <w:rPr>
                <w:noProof/>
                <w:webHidden/>
              </w:rPr>
              <w:tab/>
            </w:r>
            <w:r w:rsidR="00372E01">
              <w:rPr>
                <w:noProof/>
                <w:webHidden/>
              </w:rPr>
              <w:fldChar w:fldCharType="begin"/>
            </w:r>
            <w:r w:rsidR="003C2F4E">
              <w:rPr>
                <w:noProof/>
                <w:webHidden/>
              </w:rPr>
              <w:instrText xml:space="preserve"> PAGEREF _Toc475004336 \h </w:instrText>
            </w:r>
            <w:r w:rsidR="00372E01">
              <w:rPr>
                <w:noProof/>
                <w:webHidden/>
              </w:rPr>
            </w:r>
            <w:r w:rsidR="00372E01">
              <w:rPr>
                <w:noProof/>
                <w:webHidden/>
              </w:rPr>
              <w:fldChar w:fldCharType="separate"/>
            </w:r>
            <w:r w:rsidR="00EF2595">
              <w:rPr>
                <w:noProof/>
                <w:webHidden/>
              </w:rPr>
              <w:t>4</w:t>
            </w:r>
            <w:r w:rsidR="00372E01">
              <w:rPr>
                <w:noProof/>
                <w:webHidden/>
              </w:rPr>
              <w:fldChar w:fldCharType="end"/>
            </w:r>
          </w:hyperlink>
        </w:p>
        <w:p w:rsidR="003C2F4E" w:rsidRDefault="00466077" w:rsidP="0006616D">
          <w:pPr>
            <w:pStyle w:val="TOC2"/>
            <w:rPr>
              <w:rFonts w:eastAsiaTheme="minorEastAsia"/>
              <w:noProof/>
              <w:lang w:eastAsia="en-MY"/>
            </w:rPr>
          </w:pPr>
          <w:hyperlink w:anchor="_Toc475004337" w:history="1">
            <w:r w:rsidR="003C2F4E" w:rsidRPr="00E3057F">
              <w:rPr>
                <w:rStyle w:val="Hyperlink"/>
                <w:noProof/>
              </w:rPr>
              <w:t xml:space="preserve">1.3 </w:t>
            </w:r>
            <w:r w:rsidR="0006616D">
              <w:rPr>
                <w:rStyle w:val="Hyperlink"/>
                <w:noProof/>
              </w:rPr>
              <w:t xml:space="preserve">    </w:t>
            </w:r>
            <w:r w:rsidR="003C2F4E" w:rsidRPr="00E3057F">
              <w:rPr>
                <w:rStyle w:val="Hyperlink"/>
                <w:noProof/>
              </w:rPr>
              <w:t>Existing Challenges</w:t>
            </w:r>
            <w:r w:rsidR="003C2F4E">
              <w:rPr>
                <w:noProof/>
                <w:webHidden/>
              </w:rPr>
              <w:tab/>
            </w:r>
            <w:r w:rsidR="00372E01">
              <w:rPr>
                <w:noProof/>
                <w:webHidden/>
              </w:rPr>
              <w:fldChar w:fldCharType="begin"/>
            </w:r>
            <w:r w:rsidR="003C2F4E">
              <w:rPr>
                <w:noProof/>
                <w:webHidden/>
              </w:rPr>
              <w:instrText xml:space="preserve"> PAGEREF _Toc475004337 \h </w:instrText>
            </w:r>
            <w:r w:rsidR="00372E01">
              <w:rPr>
                <w:noProof/>
                <w:webHidden/>
              </w:rPr>
            </w:r>
            <w:r w:rsidR="00372E01">
              <w:rPr>
                <w:noProof/>
                <w:webHidden/>
              </w:rPr>
              <w:fldChar w:fldCharType="separate"/>
            </w:r>
            <w:r w:rsidR="00EF2595">
              <w:rPr>
                <w:noProof/>
                <w:webHidden/>
              </w:rPr>
              <w:t>4</w:t>
            </w:r>
            <w:r w:rsidR="00372E01">
              <w:rPr>
                <w:noProof/>
                <w:webHidden/>
              </w:rPr>
              <w:fldChar w:fldCharType="end"/>
            </w:r>
          </w:hyperlink>
        </w:p>
        <w:p w:rsidR="003C2F4E" w:rsidRDefault="00466077" w:rsidP="0006616D">
          <w:pPr>
            <w:pStyle w:val="TOC2"/>
            <w:rPr>
              <w:rFonts w:eastAsiaTheme="minorEastAsia"/>
              <w:noProof/>
              <w:lang w:eastAsia="en-MY"/>
            </w:rPr>
          </w:pPr>
          <w:hyperlink w:anchor="_Toc475004338" w:history="1">
            <w:r w:rsidR="003C2F4E" w:rsidRPr="00E3057F">
              <w:rPr>
                <w:rStyle w:val="Hyperlink"/>
                <w:noProof/>
              </w:rPr>
              <w:t xml:space="preserve">1.4 </w:t>
            </w:r>
            <w:r w:rsidR="0006616D">
              <w:rPr>
                <w:rStyle w:val="Hyperlink"/>
                <w:noProof/>
              </w:rPr>
              <w:t xml:space="preserve">    </w:t>
            </w:r>
            <w:r w:rsidR="003C2F4E" w:rsidRPr="00E3057F">
              <w:rPr>
                <w:rStyle w:val="Hyperlink"/>
                <w:noProof/>
              </w:rPr>
              <w:t>Definitions of Acronyms &amp; Abbreviations</w:t>
            </w:r>
            <w:r w:rsidR="003C2F4E">
              <w:rPr>
                <w:noProof/>
                <w:webHidden/>
              </w:rPr>
              <w:tab/>
            </w:r>
            <w:r w:rsidR="00372E01">
              <w:rPr>
                <w:noProof/>
                <w:webHidden/>
              </w:rPr>
              <w:fldChar w:fldCharType="begin"/>
            </w:r>
            <w:r w:rsidR="003C2F4E">
              <w:rPr>
                <w:noProof/>
                <w:webHidden/>
              </w:rPr>
              <w:instrText xml:space="preserve"> PAGEREF _Toc475004338 \h </w:instrText>
            </w:r>
            <w:r w:rsidR="00372E01">
              <w:rPr>
                <w:noProof/>
                <w:webHidden/>
              </w:rPr>
            </w:r>
            <w:r w:rsidR="00372E01">
              <w:rPr>
                <w:noProof/>
                <w:webHidden/>
              </w:rPr>
              <w:fldChar w:fldCharType="separate"/>
            </w:r>
            <w:r w:rsidR="00EF2595">
              <w:rPr>
                <w:noProof/>
                <w:webHidden/>
              </w:rPr>
              <w:t>4</w:t>
            </w:r>
            <w:r w:rsidR="00372E01">
              <w:rPr>
                <w:noProof/>
                <w:webHidden/>
              </w:rPr>
              <w:fldChar w:fldCharType="end"/>
            </w:r>
          </w:hyperlink>
        </w:p>
        <w:p w:rsidR="003C2F4E" w:rsidRDefault="00466077" w:rsidP="0006616D">
          <w:pPr>
            <w:pStyle w:val="TOC1"/>
            <w:rPr>
              <w:rFonts w:eastAsiaTheme="minorEastAsia"/>
              <w:noProof/>
              <w:lang w:eastAsia="en-MY"/>
            </w:rPr>
          </w:pPr>
          <w:hyperlink w:anchor="_Toc475004339" w:history="1">
            <w:r w:rsidR="003C2F4E" w:rsidRPr="00E3057F">
              <w:rPr>
                <w:rStyle w:val="Hyperlink"/>
                <w:noProof/>
              </w:rPr>
              <w:t>2.0</w:t>
            </w:r>
            <w:r w:rsidR="003C2F4E">
              <w:rPr>
                <w:rFonts w:eastAsiaTheme="minorEastAsia"/>
                <w:noProof/>
                <w:lang w:eastAsia="en-MY"/>
              </w:rPr>
              <w:tab/>
            </w:r>
            <w:r w:rsidR="003C2F4E" w:rsidRPr="00E3057F">
              <w:rPr>
                <w:rStyle w:val="Hyperlink"/>
                <w:noProof/>
              </w:rPr>
              <w:t>Business Process Overview</w:t>
            </w:r>
            <w:r w:rsidR="003C2F4E">
              <w:rPr>
                <w:noProof/>
                <w:webHidden/>
              </w:rPr>
              <w:tab/>
            </w:r>
            <w:r w:rsidR="00372E01">
              <w:rPr>
                <w:noProof/>
                <w:webHidden/>
              </w:rPr>
              <w:fldChar w:fldCharType="begin"/>
            </w:r>
            <w:r w:rsidR="003C2F4E">
              <w:rPr>
                <w:noProof/>
                <w:webHidden/>
              </w:rPr>
              <w:instrText xml:space="preserve"> PAGEREF _Toc475004339 \h </w:instrText>
            </w:r>
            <w:r w:rsidR="00372E01">
              <w:rPr>
                <w:noProof/>
                <w:webHidden/>
              </w:rPr>
            </w:r>
            <w:r w:rsidR="00372E01">
              <w:rPr>
                <w:noProof/>
                <w:webHidden/>
              </w:rPr>
              <w:fldChar w:fldCharType="separate"/>
            </w:r>
            <w:r w:rsidR="00EF2595">
              <w:rPr>
                <w:noProof/>
                <w:webHidden/>
              </w:rPr>
              <w:t>5</w:t>
            </w:r>
            <w:r w:rsidR="00372E01">
              <w:rPr>
                <w:noProof/>
                <w:webHidden/>
              </w:rPr>
              <w:fldChar w:fldCharType="end"/>
            </w:r>
          </w:hyperlink>
        </w:p>
        <w:p w:rsidR="003C2F4E" w:rsidRDefault="00466077" w:rsidP="0006616D">
          <w:pPr>
            <w:pStyle w:val="TOC2"/>
            <w:rPr>
              <w:rFonts w:eastAsiaTheme="minorEastAsia"/>
              <w:noProof/>
              <w:lang w:eastAsia="en-MY"/>
            </w:rPr>
          </w:pPr>
          <w:hyperlink w:anchor="_Toc475004340" w:history="1">
            <w:r w:rsidR="003C2F4E" w:rsidRPr="00E3057F">
              <w:rPr>
                <w:rStyle w:val="Hyperlink"/>
                <w:noProof/>
              </w:rPr>
              <w:t>2.1</w:t>
            </w:r>
            <w:r w:rsidR="0006616D">
              <w:rPr>
                <w:rStyle w:val="Hyperlink"/>
                <w:noProof/>
              </w:rPr>
              <w:t xml:space="preserve">    </w:t>
            </w:r>
            <w:r w:rsidR="003C2F4E" w:rsidRPr="00E3057F">
              <w:rPr>
                <w:rStyle w:val="Hyperlink"/>
                <w:noProof/>
              </w:rPr>
              <w:t xml:space="preserve"> Current Business Model (As-Is)</w:t>
            </w:r>
            <w:r w:rsidR="003C2F4E">
              <w:rPr>
                <w:noProof/>
                <w:webHidden/>
              </w:rPr>
              <w:tab/>
            </w:r>
            <w:r w:rsidR="00372E01">
              <w:rPr>
                <w:noProof/>
                <w:webHidden/>
              </w:rPr>
              <w:fldChar w:fldCharType="begin"/>
            </w:r>
            <w:r w:rsidR="003C2F4E">
              <w:rPr>
                <w:noProof/>
                <w:webHidden/>
              </w:rPr>
              <w:instrText xml:space="preserve"> PAGEREF _Toc475004340 \h </w:instrText>
            </w:r>
            <w:r w:rsidR="00372E01">
              <w:rPr>
                <w:noProof/>
                <w:webHidden/>
              </w:rPr>
            </w:r>
            <w:r w:rsidR="00372E01">
              <w:rPr>
                <w:noProof/>
                <w:webHidden/>
              </w:rPr>
              <w:fldChar w:fldCharType="separate"/>
            </w:r>
            <w:r w:rsidR="00EF2595">
              <w:rPr>
                <w:noProof/>
                <w:webHidden/>
              </w:rPr>
              <w:t>6</w:t>
            </w:r>
            <w:r w:rsidR="00372E01">
              <w:rPr>
                <w:noProof/>
                <w:webHidden/>
              </w:rPr>
              <w:fldChar w:fldCharType="end"/>
            </w:r>
          </w:hyperlink>
        </w:p>
        <w:p w:rsidR="003C2F4E" w:rsidRDefault="00466077" w:rsidP="0006616D">
          <w:pPr>
            <w:pStyle w:val="TOC2"/>
            <w:rPr>
              <w:rFonts w:eastAsiaTheme="minorEastAsia"/>
              <w:noProof/>
              <w:lang w:eastAsia="en-MY"/>
            </w:rPr>
          </w:pPr>
          <w:hyperlink w:anchor="_Toc475004341" w:history="1">
            <w:r w:rsidR="003C2F4E" w:rsidRPr="00E3057F">
              <w:rPr>
                <w:rStyle w:val="Hyperlink"/>
                <w:noProof/>
              </w:rPr>
              <w:t xml:space="preserve">2.2 </w:t>
            </w:r>
            <w:r w:rsidR="0006616D">
              <w:rPr>
                <w:rStyle w:val="Hyperlink"/>
                <w:noProof/>
              </w:rPr>
              <w:t xml:space="preserve">    </w:t>
            </w:r>
            <w:r w:rsidR="003C2F4E" w:rsidRPr="00E3057F">
              <w:rPr>
                <w:rStyle w:val="Hyperlink"/>
                <w:noProof/>
              </w:rPr>
              <w:t>Proposed Business Model (To-Be)</w:t>
            </w:r>
            <w:r w:rsidR="003C2F4E">
              <w:rPr>
                <w:noProof/>
                <w:webHidden/>
              </w:rPr>
              <w:tab/>
            </w:r>
            <w:r w:rsidR="00372E01">
              <w:rPr>
                <w:noProof/>
                <w:webHidden/>
              </w:rPr>
              <w:fldChar w:fldCharType="begin"/>
            </w:r>
            <w:r w:rsidR="003C2F4E">
              <w:rPr>
                <w:noProof/>
                <w:webHidden/>
              </w:rPr>
              <w:instrText xml:space="preserve"> PAGEREF _Toc475004341 \h </w:instrText>
            </w:r>
            <w:r w:rsidR="00372E01">
              <w:rPr>
                <w:noProof/>
                <w:webHidden/>
              </w:rPr>
            </w:r>
            <w:r w:rsidR="00372E01">
              <w:rPr>
                <w:noProof/>
                <w:webHidden/>
              </w:rPr>
              <w:fldChar w:fldCharType="separate"/>
            </w:r>
            <w:r w:rsidR="00EF2595">
              <w:rPr>
                <w:noProof/>
                <w:webHidden/>
              </w:rPr>
              <w:t>6</w:t>
            </w:r>
            <w:r w:rsidR="00372E01">
              <w:rPr>
                <w:noProof/>
                <w:webHidden/>
              </w:rPr>
              <w:fldChar w:fldCharType="end"/>
            </w:r>
          </w:hyperlink>
        </w:p>
        <w:p w:rsidR="003C2F4E" w:rsidRDefault="00466077" w:rsidP="0006616D">
          <w:pPr>
            <w:pStyle w:val="TOC1"/>
            <w:rPr>
              <w:rFonts w:eastAsiaTheme="minorEastAsia"/>
              <w:noProof/>
              <w:lang w:eastAsia="en-MY"/>
            </w:rPr>
          </w:pPr>
          <w:hyperlink w:anchor="_Toc475004342" w:history="1">
            <w:r w:rsidR="003C2F4E" w:rsidRPr="00E3057F">
              <w:rPr>
                <w:rStyle w:val="Hyperlink"/>
                <w:noProof/>
              </w:rPr>
              <w:t>3.0</w:t>
            </w:r>
            <w:r w:rsidR="003C2F4E">
              <w:rPr>
                <w:rFonts w:eastAsiaTheme="minorEastAsia"/>
                <w:noProof/>
                <w:lang w:eastAsia="en-MY"/>
              </w:rPr>
              <w:tab/>
            </w:r>
            <w:r w:rsidR="003C2F4E" w:rsidRPr="00E3057F">
              <w:rPr>
                <w:rStyle w:val="Hyperlink"/>
                <w:noProof/>
              </w:rPr>
              <w:t>Functional Requirement</w:t>
            </w:r>
            <w:r w:rsidR="003C2F4E">
              <w:rPr>
                <w:noProof/>
                <w:webHidden/>
              </w:rPr>
              <w:tab/>
            </w:r>
            <w:r w:rsidR="00372E01">
              <w:rPr>
                <w:noProof/>
                <w:webHidden/>
              </w:rPr>
              <w:fldChar w:fldCharType="begin"/>
            </w:r>
            <w:r w:rsidR="003C2F4E">
              <w:rPr>
                <w:noProof/>
                <w:webHidden/>
              </w:rPr>
              <w:instrText xml:space="preserve"> PAGEREF _Toc475004342 \h </w:instrText>
            </w:r>
            <w:r w:rsidR="00372E01">
              <w:rPr>
                <w:noProof/>
                <w:webHidden/>
              </w:rPr>
            </w:r>
            <w:r w:rsidR="00372E01">
              <w:rPr>
                <w:noProof/>
                <w:webHidden/>
              </w:rPr>
              <w:fldChar w:fldCharType="separate"/>
            </w:r>
            <w:r w:rsidR="00EF2595">
              <w:rPr>
                <w:noProof/>
                <w:webHidden/>
              </w:rPr>
              <w:t>6</w:t>
            </w:r>
            <w:r w:rsidR="00372E01">
              <w:rPr>
                <w:noProof/>
                <w:webHidden/>
              </w:rPr>
              <w:fldChar w:fldCharType="end"/>
            </w:r>
          </w:hyperlink>
        </w:p>
        <w:p w:rsidR="003C2F4E" w:rsidRDefault="00466077" w:rsidP="0006616D">
          <w:pPr>
            <w:pStyle w:val="TOC1"/>
            <w:rPr>
              <w:rFonts w:eastAsiaTheme="minorEastAsia"/>
              <w:noProof/>
              <w:lang w:eastAsia="en-MY"/>
            </w:rPr>
          </w:pPr>
          <w:hyperlink w:anchor="_Toc475004343" w:history="1">
            <w:r w:rsidR="003C2F4E" w:rsidRPr="00E3057F">
              <w:rPr>
                <w:rStyle w:val="Hyperlink"/>
                <w:noProof/>
              </w:rPr>
              <w:t>4.0</w:t>
            </w:r>
            <w:r w:rsidR="003C2F4E">
              <w:rPr>
                <w:rFonts w:eastAsiaTheme="minorEastAsia"/>
                <w:noProof/>
                <w:lang w:eastAsia="en-MY"/>
              </w:rPr>
              <w:tab/>
            </w:r>
            <w:r w:rsidR="003C2F4E" w:rsidRPr="00E3057F">
              <w:rPr>
                <w:rStyle w:val="Hyperlink"/>
                <w:noProof/>
              </w:rPr>
              <w:t>User Case</w:t>
            </w:r>
            <w:r w:rsidR="003C2F4E">
              <w:rPr>
                <w:noProof/>
                <w:webHidden/>
              </w:rPr>
              <w:tab/>
            </w:r>
            <w:r w:rsidR="00372E01">
              <w:rPr>
                <w:noProof/>
                <w:webHidden/>
              </w:rPr>
              <w:fldChar w:fldCharType="begin"/>
            </w:r>
            <w:r w:rsidR="003C2F4E">
              <w:rPr>
                <w:noProof/>
                <w:webHidden/>
              </w:rPr>
              <w:instrText xml:space="preserve"> PAGEREF _Toc475004343 \h </w:instrText>
            </w:r>
            <w:r w:rsidR="00372E01">
              <w:rPr>
                <w:noProof/>
                <w:webHidden/>
              </w:rPr>
            </w:r>
            <w:r w:rsidR="00372E01">
              <w:rPr>
                <w:noProof/>
                <w:webHidden/>
              </w:rPr>
              <w:fldChar w:fldCharType="separate"/>
            </w:r>
            <w:r w:rsidR="00EF2595">
              <w:rPr>
                <w:noProof/>
                <w:webHidden/>
              </w:rPr>
              <w:t>10</w:t>
            </w:r>
            <w:r w:rsidR="00372E01">
              <w:rPr>
                <w:noProof/>
                <w:webHidden/>
              </w:rPr>
              <w:fldChar w:fldCharType="end"/>
            </w:r>
          </w:hyperlink>
        </w:p>
        <w:p w:rsidR="003C2F4E" w:rsidRDefault="00466077" w:rsidP="0006616D">
          <w:pPr>
            <w:pStyle w:val="TOC2"/>
            <w:rPr>
              <w:rFonts w:eastAsiaTheme="minorEastAsia"/>
              <w:noProof/>
              <w:lang w:eastAsia="en-MY"/>
            </w:rPr>
          </w:pPr>
          <w:hyperlink w:anchor="_Toc475004344" w:history="1">
            <w:r w:rsidR="003C2F4E" w:rsidRPr="00E3057F">
              <w:rPr>
                <w:rStyle w:val="Hyperlink"/>
                <w:noProof/>
              </w:rPr>
              <w:t xml:space="preserve">4.1 </w:t>
            </w:r>
            <w:r w:rsidR="0006616D">
              <w:rPr>
                <w:rStyle w:val="Hyperlink"/>
                <w:noProof/>
              </w:rPr>
              <w:t xml:space="preserve">    </w:t>
            </w:r>
            <w:r w:rsidR="003C2F4E" w:rsidRPr="00E3057F">
              <w:rPr>
                <w:rStyle w:val="Hyperlink"/>
                <w:noProof/>
              </w:rPr>
              <w:t>Index</w:t>
            </w:r>
            <w:r w:rsidR="003C2F4E">
              <w:rPr>
                <w:noProof/>
                <w:webHidden/>
              </w:rPr>
              <w:tab/>
            </w:r>
            <w:r w:rsidR="00372E01">
              <w:rPr>
                <w:noProof/>
                <w:webHidden/>
              </w:rPr>
              <w:fldChar w:fldCharType="begin"/>
            </w:r>
            <w:r w:rsidR="003C2F4E">
              <w:rPr>
                <w:noProof/>
                <w:webHidden/>
              </w:rPr>
              <w:instrText xml:space="preserve"> PAGEREF _Toc475004344 \h </w:instrText>
            </w:r>
            <w:r w:rsidR="00372E01">
              <w:rPr>
                <w:noProof/>
                <w:webHidden/>
              </w:rPr>
            </w:r>
            <w:r w:rsidR="00372E01">
              <w:rPr>
                <w:noProof/>
                <w:webHidden/>
              </w:rPr>
              <w:fldChar w:fldCharType="separate"/>
            </w:r>
            <w:r w:rsidR="00EF2595">
              <w:rPr>
                <w:noProof/>
                <w:webHidden/>
              </w:rPr>
              <w:t>36</w:t>
            </w:r>
            <w:r w:rsidR="00372E01">
              <w:rPr>
                <w:noProof/>
                <w:webHidden/>
              </w:rPr>
              <w:fldChar w:fldCharType="end"/>
            </w:r>
          </w:hyperlink>
        </w:p>
        <w:p w:rsidR="003C2F4E" w:rsidRDefault="00466077" w:rsidP="0006616D">
          <w:pPr>
            <w:pStyle w:val="TOC2"/>
            <w:rPr>
              <w:rFonts w:eastAsiaTheme="minorEastAsia"/>
              <w:noProof/>
              <w:lang w:eastAsia="en-MY"/>
            </w:rPr>
          </w:pPr>
          <w:hyperlink w:anchor="_Toc475004345" w:history="1">
            <w:r w:rsidR="003C2F4E" w:rsidRPr="00E3057F">
              <w:rPr>
                <w:rStyle w:val="Hyperlink"/>
                <w:noProof/>
              </w:rPr>
              <w:t xml:space="preserve">4.2 </w:t>
            </w:r>
            <w:r w:rsidR="0006616D">
              <w:rPr>
                <w:rStyle w:val="Hyperlink"/>
                <w:noProof/>
              </w:rPr>
              <w:t xml:space="preserve">    </w:t>
            </w:r>
            <w:r w:rsidR="003C2F4E" w:rsidRPr="00E3057F">
              <w:rPr>
                <w:rStyle w:val="Hyperlink"/>
                <w:noProof/>
              </w:rPr>
              <w:t>Use Case Description</w:t>
            </w:r>
            <w:r w:rsidR="003C2F4E">
              <w:rPr>
                <w:noProof/>
                <w:webHidden/>
              </w:rPr>
              <w:tab/>
            </w:r>
            <w:r w:rsidR="00372E01">
              <w:rPr>
                <w:noProof/>
                <w:webHidden/>
              </w:rPr>
              <w:fldChar w:fldCharType="begin"/>
            </w:r>
            <w:r w:rsidR="003C2F4E">
              <w:rPr>
                <w:noProof/>
                <w:webHidden/>
              </w:rPr>
              <w:instrText xml:space="preserve"> PAGEREF _Toc475004345 \h </w:instrText>
            </w:r>
            <w:r w:rsidR="00372E01">
              <w:rPr>
                <w:noProof/>
                <w:webHidden/>
              </w:rPr>
            </w:r>
            <w:r w:rsidR="00372E01">
              <w:rPr>
                <w:noProof/>
                <w:webHidden/>
              </w:rPr>
              <w:fldChar w:fldCharType="separate"/>
            </w:r>
            <w:r w:rsidR="00EF2595">
              <w:rPr>
                <w:noProof/>
                <w:webHidden/>
              </w:rPr>
              <w:t>36</w:t>
            </w:r>
            <w:r w:rsidR="00372E01">
              <w:rPr>
                <w:noProof/>
                <w:webHidden/>
              </w:rPr>
              <w:fldChar w:fldCharType="end"/>
            </w:r>
          </w:hyperlink>
        </w:p>
        <w:p w:rsidR="003C2F4E" w:rsidRDefault="00466077" w:rsidP="0006616D">
          <w:pPr>
            <w:pStyle w:val="TOC1"/>
            <w:rPr>
              <w:rFonts w:eastAsiaTheme="minorEastAsia"/>
              <w:noProof/>
              <w:lang w:eastAsia="en-MY"/>
            </w:rPr>
          </w:pPr>
          <w:hyperlink w:anchor="_Toc475004346" w:history="1">
            <w:r w:rsidR="003C2F4E" w:rsidRPr="00E3057F">
              <w:rPr>
                <w:rStyle w:val="Hyperlink"/>
                <w:noProof/>
              </w:rPr>
              <w:t>5.0</w:t>
            </w:r>
            <w:r w:rsidR="003C2F4E">
              <w:rPr>
                <w:rFonts w:eastAsiaTheme="minorEastAsia"/>
                <w:noProof/>
                <w:lang w:eastAsia="en-MY"/>
              </w:rPr>
              <w:tab/>
            </w:r>
            <w:r w:rsidR="003C2F4E" w:rsidRPr="00E3057F">
              <w:rPr>
                <w:rStyle w:val="Hyperlink"/>
                <w:noProof/>
              </w:rPr>
              <w:t>Data Requirements</w:t>
            </w:r>
            <w:r w:rsidR="003C2F4E">
              <w:rPr>
                <w:noProof/>
                <w:webHidden/>
              </w:rPr>
              <w:tab/>
            </w:r>
            <w:r w:rsidR="00372E01">
              <w:rPr>
                <w:noProof/>
                <w:webHidden/>
              </w:rPr>
              <w:fldChar w:fldCharType="begin"/>
            </w:r>
            <w:r w:rsidR="003C2F4E">
              <w:rPr>
                <w:noProof/>
                <w:webHidden/>
              </w:rPr>
              <w:instrText xml:space="preserve"> PAGEREF _Toc475004346 \h </w:instrText>
            </w:r>
            <w:r w:rsidR="00372E01">
              <w:rPr>
                <w:noProof/>
                <w:webHidden/>
              </w:rPr>
            </w:r>
            <w:r w:rsidR="00372E01">
              <w:rPr>
                <w:noProof/>
                <w:webHidden/>
              </w:rPr>
              <w:fldChar w:fldCharType="separate"/>
            </w:r>
            <w:r w:rsidR="00EF2595">
              <w:rPr>
                <w:noProof/>
                <w:webHidden/>
              </w:rPr>
              <w:t>36</w:t>
            </w:r>
            <w:r w:rsidR="00372E01">
              <w:rPr>
                <w:noProof/>
                <w:webHidden/>
              </w:rPr>
              <w:fldChar w:fldCharType="end"/>
            </w:r>
          </w:hyperlink>
        </w:p>
        <w:p w:rsidR="003C2F4E" w:rsidRDefault="00466077" w:rsidP="0006616D">
          <w:pPr>
            <w:pStyle w:val="TOC2"/>
            <w:rPr>
              <w:rFonts w:eastAsiaTheme="minorEastAsia"/>
              <w:noProof/>
              <w:lang w:eastAsia="en-MY"/>
            </w:rPr>
          </w:pPr>
          <w:hyperlink w:anchor="_Toc475004347" w:history="1">
            <w:r w:rsidR="003C2F4E" w:rsidRPr="00E3057F">
              <w:rPr>
                <w:rStyle w:val="Hyperlink"/>
                <w:noProof/>
              </w:rPr>
              <w:t>5.1</w:t>
            </w:r>
            <w:r w:rsidR="0006616D">
              <w:rPr>
                <w:rStyle w:val="Hyperlink"/>
                <w:noProof/>
              </w:rPr>
              <w:t xml:space="preserve">    </w:t>
            </w:r>
            <w:r w:rsidR="003C2F4E" w:rsidRPr="00E3057F">
              <w:rPr>
                <w:rStyle w:val="Hyperlink"/>
                <w:noProof/>
              </w:rPr>
              <w:t xml:space="preserve"> Data Dictionary</w:t>
            </w:r>
            <w:r w:rsidR="003C2F4E">
              <w:rPr>
                <w:noProof/>
                <w:webHidden/>
              </w:rPr>
              <w:tab/>
            </w:r>
            <w:r w:rsidR="00372E01">
              <w:rPr>
                <w:noProof/>
                <w:webHidden/>
              </w:rPr>
              <w:fldChar w:fldCharType="begin"/>
            </w:r>
            <w:r w:rsidR="003C2F4E">
              <w:rPr>
                <w:noProof/>
                <w:webHidden/>
              </w:rPr>
              <w:instrText xml:space="preserve"> PAGEREF _Toc475004347 \h </w:instrText>
            </w:r>
            <w:r w:rsidR="00372E01">
              <w:rPr>
                <w:noProof/>
                <w:webHidden/>
              </w:rPr>
            </w:r>
            <w:r w:rsidR="00372E01">
              <w:rPr>
                <w:noProof/>
                <w:webHidden/>
              </w:rPr>
              <w:fldChar w:fldCharType="separate"/>
            </w:r>
            <w:r w:rsidR="00EF2595">
              <w:rPr>
                <w:noProof/>
                <w:webHidden/>
              </w:rPr>
              <w:t>36</w:t>
            </w:r>
            <w:r w:rsidR="00372E01">
              <w:rPr>
                <w:noProof/>
                <w:webHidden/>
              </w:rPr>
              <w:fldChar w:fldCharType="end"/>
            </w:r>
          </w:hyperlink>
        </w:p>
        <w:p w:rsidR="003C2F4E" w:rsidRDefault="00466077" w:rsidP="0006616D">
          <w:pPr>
            <w:pStyle w:val="TOC1"/>
            <w:rPr>
              <w:rFonts w:eastAsiaTheme="minorEastAsia"/>
              <w:noProof/>
              <w:lang w:eastAsia="en-MY"/>
            </w:rPr>
          </w:pPr>
          <w:hyperlink w:anchor="_Toc475004348" w:history="1">
            <w:r w:rsidR="003C2F4E" w:rsidRPr="00E3057F">
              <w:rPr>
                <w:rStyle w:val="Hyperlink"/>
                <w:noProof/>
              </w:rPr>
              <w:t>6.0</w:t>
            </w:r>
            <w:r w:rsidR="003C2F4E">
              <w:rPr>
                <w:rFonts w:eastAsiaTheme="minorEastAsia"/>
                <w:noProof/>
                <w:lang w:eastAsia="en-MY"/>
              </w:rPr>
              <w:tab/>
            </w:r>
            <w:r w:rsidR="003C2F4E" w:rsidRPr="00E3057F">
              <w:rPr>
                <w:rStyle w:val="Hyperlink"/>
                <w:noProof/>
              </w:rPr>
              <w:t>Related Document</w:t>
            </w:r>
            <w:r w:rsidR="003C2F4E">
              <w:rPr>
                <w:noProof/>
                <w:webHidden/>
              </w:rPr>
              <w:tab/>
            </w:r>
            <w:r w:rsidR="00372E01">
              <w:rPr>
                <w:noProof/>
                <w:webHidden/>
              </w:rPr>
              <w:fldChar w:fldCharType="begin"/>
            </w:r>
            <w:r w:rsidR="003C2F4E">
              <w:rPr>
                <w:noProof/>
                <w:webHidden/>
              </w:rPr>
              <w:instrText xml:space="preserve"> PAGEREF _Toc475004348 \h </w:instrText>
            </w:r>
            <w:r w:rsidR="00372E01">
              <w:rPr>
                <w:noProof/>
                <w:webHidden/>
              </w:rPr>
            </w:r>
            <w:r w:rsidR="00372E01">
              <w:rPr>
                <w:noProof/>
                <w:webHidden/>
              </w:rPr>
              <w:fldChar w:fldCharType="separate"/>
            </w:r>
            <w:r w:rsidR="00EF2595">
              <w:rPr>
                <w:noProof/>
                <w:webHidden/>
              </w:rPr>
              <w:t>36</w:t>
            </w:r>
            <w:r w:rsidR="00372E01">
              <w:rPr>
                <w:noProof/>
                <w:webHidden/>
              </w:rPr>
              <w:fldChar w:fldCharType="end"/>
            </w:r>
          </w:hyperlink>
        </w:p>
        <w:p w:rsidR="003C2F4E" w:rsidRDefault="00466077" w:rsidP="0006616D">
          <w:pPr>
            <w:pStyle w:val="TOC2"/>
            <w:rPr>
              <w:rFonts w:eastAsiaTheme="minorEastAsia"/>
              <w:noProof/>
              <w:lang w:eastAsia="en-MY"/>
            </w:rPr>
          </w:pPr>
          <w:hyperlink w:anchor="_Toc475004349" w:history="1">
            <w:r w:rsidR="003C2F4E" w:rsidRPr="00E3057F">
              <w:rPr>
                <w:rStyle w:val="Hyperlink"/>
                <w:noProof/>
              </w:rPr>
              <w:t xml:space="preserve">6.1 </w:t>
            </w:r>
            <w:r w:rsidR="0006616D">
              <w:rPr>
                <w:rStyle w:val="Hyperlink"/>
                <w:noProof/>
              </w:rPr>
              <w:t xml:space="preserve">    </w:t>
            </w:r>
            <w:r w:rsidR="003C2F4E" w:rsidRPr="00E3057F">
              <w:rPr>
                <w:rStyle w:val="Hyperlink"/>
                <w:noProof/>
              </w:rPr>
              <w:t>Framework Policy</w:t>
            </w:r>
            <w:r w:rsidR="003C2F4E">
              <w:rPr>
                <w:noProof/>
                <w:webHidden/>
              </w:rPr>
              <w:tab/>
            </w:r>
            <w:r w:rsidR="00372E01">
              <w:rPr>
                <w:noProof/>
                <w:webHidden/>
              </w:rPr>
              <w:fldChar w:fldCharType="begin"/>
            </w:r>
            <w:r w:rsidR="003C2F4E">
              <w:rPr>
                <w:noProof/>
                <w:webHidden/>
              </w:rPr>
              <w:instrText xml:space="preserve"> PAGEREF _Toc475004349 \h </w:instrText>
            </w:r>
            <w:r w:rsidR="00372E01">
              <w:rPr>
                <w:noProof/>
                <w:webHidden/>
              </w:rPr>
            </w:r>
            <w:r w:rsidR="00372E01">
              <w:rPr>
                <w:noProof/>
                <w:webHidden/>
              </w:rPr>
              <w:fldChar w:fldCharType="separate"/>
            </w:r>
            <w:r w:rsidR="00EF2595">
              <w:rPr>
                <w:noProof/>
                <w:webHidden/>
              </w:rPr>
              <w:t>36</w:t>
            </w:r>
            <w:r w:rsidR="00372E01">
              <w:rPr>
                <w:noProof/>
                <w:webHidden/>
              </w:rPr>
              <w:fldChar w:fldCharType="end"/>
            </w:r>
          </w:hyperlink>
        </w:p>
        <w:p w:rsidR="003C2F4E" w:rsidRDefault="00466077" w:rsidP="0006616D">
          <w:pPr>
            <w:pStyle w:val="TOC2"/>
            <w:rPr>
              <w:rFonts w:eastAsiaTheme="minorEastAsia"/>
              <w:noProof/>
              <w:lang w:eastAsia="en-MY"/>
            </w:rPr>
          </w:pPr>
          <w:hyperlink w:anchor="_Toc475004350" w:history="1">
            <w:r w:rsidR="003C2F4E" w:rsidRPr="00E3057F">
              <w:rPr>
                <w:rStyle w:val="Hyperlink"/>
                <w:noProof/>
              </w:rPr>
              <w:t xml:space="preserve">6.2 </w:t>
            </w:r>
            <w:r w:rsidR="0006616D">
              <w:rPr>
                <w:rStyle w:val="Hyperlink"/>
                <w:noProof/>
              </w:rPr>
              <w:t xml:space="preserve">    </w:t>
            </w:r>
            <w:r w:rsidR="003C2F4E" w:rsidRPr="00E3057F">
              <w:rPr>
                <w:rStyle w:val="Hyperlink"/>
                <w:noProof/>
              </w:rPr>
              <w:t>Procedure</w:t>
            </w:r>
            <w:r w:rsidR="003C2F4E">
              <w:rPr>
                <w:noProof/>
                <w:webHidden/>
              </w:rPr>
              <w:tab/>
            </w:r>
            <w:r w:rsidR="00372E01">
              <w:rPr>
                <w:noProof/>
                <w:webHidden/>
              </w:rPr>
              <w:fldChar w:fldCharType="begin"/>
            </w:r>
            <w:r w:rsidR="003C2F4E">
              <w:rPr>
                <w:noProof/>
                <w:webHidden/>
              </w:rPr>
              <w:instrText xml:space="preserve"> PAGEREF _Toc475004350 \h </w:instrText>
            </w:r>
            <w:r w:rsidR="00372E01">
              <w:rPr>
                <w:noProof/>
                <w:webHidden/>
              </w:rPr>
            </w:r>
            <w:r w:rsidR="00372E01">
              <w:rPr>
                <w:noProof/>
                <w:webHidden/>
              </w:rPr>
              <w:fldChar w:fldCharType="separate"/>
            </w:r>
            <w:r w:rsidR="00EF2595">
              <w:rPr>
                <w:noProof/>
                <w:webHidden/>
              </w:rPr>
              <w:t>37</w:t>
            </w:r>
            <w:r w:rsidR="00372E01">
              <w:rPr>
                <w:noProof/>
                <w:webHidden/>
              </w:rPr>
              <w:fldChar w:fldCharType="end"/>
            </w:r>
          </w:hyperlink>
        </w:p>
        <w:p w:rsidR="003C2F4E" w:rsidRDefault="00466077" w:rsidP="0006616D">
          <w:pPr>
            <w:pStyle w:val="TOC2"/>
            <w:rPr>
              <w:rFonts w:eastAsiaTheme="minorEastAsia"/>
              <w:noProof/>
              <w:lang w:eastAsia="en-MY"/>
            </w:rPr>
          </w:pPr>
          <w:hyperlink w:anchor="_Toc475004351" w:history="1">
            <w:r w:rsidR="003C2F4E" w:rsidRPr="00E3057F">
              <w:rPr>
                <w:rStyle w:val="Hyperlink"/>
                <w:noProof/>
              </w:rPr>
              <w:t xml:space="preserve">6.3 </w:t>
            </w:r>
            <w:r w:rsidR="0006616D">
              <w:rPr>
                <w:rStyle w:val="Hyperlink"/>
                <w:noProof/>
              </w:rPr>
              <w:t xml:space="preserve">    </w:t>
            </w:r>
            <w:r w:rsidR="003C2F4E" w:rsidRPr="00E3057F">
              <w:rPr>
                <w:rStyle w:val="Hyperlink"/>
                <w:noProof/>
              </w:rPr>
              <w:t>Work Instruction/Manual/Guideline/Standard</w:t>
            </w:r>
            <w:r w:rsidR="003C2F4E">
              <w:rPr>
                <w:noProof/>
                <w:webHidden/>
              </w:rPr>
              <w:tab/>
            </w:r>
            <w:r w:rsidR="00372E01">
              <w:rPr>
                <w:noProof/>
                <w:webHidden/>
              </w:rPr>
              <w:fldChar w:fldCharType="begin"/>
            </w:r>
            <w:r w:rsidR="003C2F4E">
              <w:rPr>
                <w:noProof/>
                <w:webHidden/>
              </w:rPr>
              <w:instrText xml:space="preserve"> PAGEREF _Toc475004351 \h </w:instrText>
            </w:r>
            <w:r w:rsidR="00372E01">
              <w:rPr>
                <w:noProof/>
                <w:webHidden/>
              </w:rPr>
            </w:r>
            <w:r w:rsidR="00372E01">
              <w:rPr>
                <w:noProof/>
                <w:webHidden/>
              </w:rPr>
              <w:fldChar w:fldCharType="separate"/>
            </w:r>
            <w:r w:rsidR="00EF2595">
              <w:rPr>
                <w:noProof/>
                <w:webHidden/>
              </w:rPr>
              <w:t>37</w:t>
            </w:r>
            <w:r w:rsidR="00372E01">
              <w:rPr>
                <w:noProof/>
                <w:webHidden/>
              </w:rPr>
              <w:fldChar w:fldCharType="end"/>
            </w:r>
          </w:hyperlink>
        </w:p>
        <w:p w:rsidR="003C2F4E" w:rsidRDefault="00466077" w:rsidP="0006616D">
          <w:pPr>
            <w:pStyle w:val="TOC1"/>
            <w:rPr>
              <w:rFonts w:eastAsiaTheme="minorEastAsia"/>
              <w:noProof/>
              <w:lang w:eastAsia="en-MY"/>
            </w:rPr>
          </w:pPr>
          <w:hyperlink w:anchor="_Toc475004352" w:history="1">
            <w:r w:rsidR="003C2F4E" w:rsidRPr="00E3057F">
              <w:rPr>
                <w:rStyle w:val="Hyperlink"/>
                <w:noProof/>
              </w:rPr>
              <w:t>7.0</w:t>
            </w:r>
            <w:r w:rsidR="003C2F4E">
              <w:rPr>
                <w:rFonts w:eastAsiaTheme="minorEastAsia"/>
                <w:noProof/>
                <w:lang w:eastAsia="en-MY"/>
              </w:rPr>
              <w:tab/>
            </w:r>
            <w:r w:rsidR="003C2F4E" w:rsidRPr="00E3057F">
              <w:rPr>
                <w:rStyle w:val="Hyperlink"/>
                <w:noProof/>
              </w:rPr>
              <w:t>Reports Requirement</w:t>
            </w:r>
            <w:r w:rsidR="003C2F4E">
              <w:rPr>
                <w:noProof/>
                <w:webHidden/>
              </w:rPr>
              <w:tab/>
            </w:r>
            <w:r w:rsidR="00372E01">
              <w:rPr>
                <w:noProof/>
                <w:webHidden/>
              </w:rPr>
              <w:fldChar w:fldCharType="begin"/>
            </w:r>
            <w:r w:rsidR="003C2F4E">
              <w:rPr>
                <w:noProof/>
                <w:webHidden/>
              </w:rPr>
              <w:instrText xml:space="preserve"> PAGEREF _Toc475004352 \h </w:instrText>
            </w:r>
            <w:r w:rsidR="00372E01">
              <w:rPr>
                <w:noProof/>
                <w:webHidden/>
              </w:rPr>
            </w:r>
            <w:r w:rsidR="00372E01">
              <w:rPr>
                <w:noProof/>
                <w:webHidden/>
              </w:rPr>
              <w:fldChar w:fldCharType="separate"/>
            </w:r>
            <w:r w:rsidR="00EF2595">
              <w:rPr>
                <w:noProof/>
                <w:webHidden/>
              </w:rPr>
              <w:t>37</w:t>
            </w:r>
            <w:r w:rsidR="00372E01">
              <w:rPr>
                <w:noProof/>
                <w:webHidden/>
              </w:rPr>
              <w:fldChar w:fldCharType="end"/>
            </w:r>
          </w:hyperlink>
        </w:p>
        <w:p w:rsidR="003C2F4E" w:rsidRDefault="00466077" w:rsidP="0006616D">
          <w:pPr>
            <w:pStyle w:val="TOC1"/>
            <w:rPr>
              <w:rFonts w:eastAsiaTheme="minorEastAsia"/>
              <w:noProof/>
              <w:lang w:eastAsia="en-MY"/>
            </w:rPr>
          </w:pPr>
          <w:hyperlink w:anchor="_Toc475004353" w:history="1">
            <w:r w:rsidR="003C2F4E" w:rsidRPr="00E3057F">
              <w:rPr>
                <w:rStyle w:val="Hyperlink"/>
                <w:noProof/>
              </w:rPr>
              <w:t>8.0</w:t>
            </w:r>
            <w:r w:rsidR="003C2F4E">
              <w:rPr>
                <w:rFonts w:eastAsiaTheme="minorEastAsia"/>
                <w:noProof/>
                <w:lang w:eastAsia="en-MY"/>
              </w:rPr>
              <w:tab/>
            </w:r>
            <w:r w:rsidR="003C2F4E" w:rsidRPr="00E3057F">
              <w:rPr>
                <w:rStyle w:val="Hyperlink"/>
                <w:noProof/>
              </w:rPr>
              <w:t>Sign off statement</w:t>
            </w:r>
            <w:r w:rsidR="003C2F4E">
              <w:rPr>
                <w:noProof/>
                <w:webHidden/>
              </w:rPr>
              <w:tab/>
            </w:r>
            <w:r w:rsidR="00372E01">
              <w:rPr>
                <w:noProof/>
                <w:webHidden/>
              </w:rPr>
              <w:fldChar w:fldCharType="begin"/>
            </w:r>
            <w:r w:rsidR="003C2F4E">
              <w:rPr>
                <w:noProof/>
                <w:webHidden/>
              </w:rPr>
              <w:instrText xml:space="preserve"> PAGEREF _Toc475004353 \h </w:instrText>
            </w:r>
            <w:r w:rsidR="00372E01">
              <w:rPr>
                <w:noProof/>
                <w:webHidden/>
              </w:rPr>
            </w:r>
            <w:r w:rsidR="00372E01">
              <w:rPr>
                <w:noProof/>
                <w:webHidden/>
              </w:rPr>
              <w:fldChar w:fldCharType="separate"/>
            </w:r>
            <w:r w:rsidR="00EF2595">
              <w:rPr>
                <w:noProof/>
                <w:webHidden/>
              </w:rPr>
              <w:t>37</w:t>
            </w:r>
            <w:r w:rsidR="00372E01">
              <w:rPr>
                <w:noProof/>
                <w:webHidden/>
              </w:rPr>
              <w:fldChar w:fldCharType="end"/>
            </w:r>
          </w:hyperlink>
        </w:p>
        <w:p w:rsidR="003C2F4E" w:rsidRDefault="00466077" w:rsidP="0006616D">
          <w:pPr>
            <w:pStyle w:val="TOC1"/>
            <w:rPr>
              <w:rFonts w:eastAsiaTheme="minorEastAsia"/>
              <w:noProof/>
              <w:lang w:eastAsia="en-MY"/>
            </w:rPr>
          </w:pPr>
          <w:hyperlink w:anchor="_Toc475004354" w:history="1">
            <w:r w:rsidR="003C2F4E" w:rsidRPr="00E3057F">
              <w:rPr>
                <w:rStyle w:val="Hyperlink"/>
                <w:noProof/>
              </w:rPr>
              <w:t>9.0</w:t>
            </w:r>
            <w:r w:rsidR="003C2F4E">
              <w:rPr>
                <w:rFonts w:eastAsiaTheme="minorEastAsia"/>
                <w:noProof/>
                <w:lang w:eastAsia="en-MY"/>
              </w:rPr>
              <w:tab/>
            </w:r>
            <w:r w:rsidR="003C2F4E" w:rsidRPr="00E3057F">
              <w:rPr>
                <w:rStyle w:val="Hyperlink"/>
                <w:noProof/>
              </w:rPr>
              <w:t>Appendix</w:t>
            </w:r>
            <w:r w:rsidR="003C2F4E">
              <w:rPr>
                <w:noProof/>
                <w:webHidden/>
              </w:rPr>
              <w:tab/>
            </w:r>
            <w:r w:rsidR="00372E01">
              <w:rPr>
                <w:noProof/>
                <w:webHidden/>
              </w:rPr>
              <w:fldChar w:fldCharType="begin"/>
            </w:r>
            <w:r w:rsidR="003C2F4E">
              <w:rPr>
                <w:noProof/>
                <w:webHidden/>
              </w:rPr>
              <w:instrText xml:space="preserve"> PAGEREF _Toc475004354 \h </w:instrText>
            </w:r>
            <w:r w:rsidR="00372E01">
              <w:rPr>
                <w:noProof/>
                <w:webHidden/>
              </w:rPr>
            </w:r>
            <w:r w:rsidR="00372E01">
              <w:rPr>
                <w:noProof/>
                <w:webHidden/>
              </w:rPr>
              <w:fldChar w:fldCharType="separate"/>
            </w:r>
            <w:r w:rsidR="00EF2595">
              <w:rPr>
                <w:noProof/>
                <w:webHidden/>
              </w:rPr>
              <w:t>38</w:t>
            </w:r>
            <w:r w:rsidR="00372E01">
              <w:rPr>
                <w:noProof/>
                <w:webHidden/>
              </w:rPr>
              <w:fldChar w:fldCharType="end"/>
            </w:r>
          </w:hyperlink>
        </w:p>
        <w:p w:rsidR="00204902" w:rsidRDefault="00372E01">
          <w:r>
            <w:fldChar w:fldCharType="end"/>
          </w:r>
        </w:p>
      </w:sdtContent>
    </w:sdt>
    <w:p w:rsidR="00204902" w:rsidRDefault="00204902">
      <w:pPr>
        <w:rPr>
          <w:sz w:val="32"/>
          <w:szCs w:val="32"/>
        </w:rPr>
      </w:pPr>
    </w:p>
    <w:p w:rsidR="00204902" w:rsidRDefault="00204902">
      <w:pPr>
        <w:rPr>
          <w:sz w:val="32"/>
          <w:szCs w:val="32"/>
        </w:rPr>
      </w:pPr>
    </w:p>
    <w:p w:rsidR="00E279AF" w:rsidRDefault="00E279AF">
      <w:pPr>
        <w:rPr>
          <w:sz w:val="32"/>
          <w:szCs w:val="32"/>
        </w:rPr>
      </w:pPr>
    </w:p>
    <w:p w:rsidR="00E279AF" w:rsidRDefault="00E279AF">
      <w:pPr>
        <w:rPr>
          <w:sz w:val="32"/>
          <w:szCs w:val="32"/>
        </w:rPr>
      </w:pPr>
    </w:p>
    <w:p w:rsidR="000348AA" w:rsidRDefault="00204902" w:rsidP="009D2086">
      <w:pPr>
        <w:pStyle w:val="Heading1"/>
        <w:numPr>
          <w:ilvl w:val="0"/>
          <w:numId w:val="2"/>
        </w:numPr>
        <w:ind w:left="426" w:hanging="426"/>
        <w:jc w:val="both"/>
      </w:pPr>
      <w:bookmarkStart w:id="0" w:name="_Toc475004334"/>
      <w:r>
        <w:t>Introduction</w:t>
      </w:r>
      <w:bookmarkEnd w:id="0"/>
    </w:p>
    <w:p w:rsidR="007D5339" w:rsidRPr="00C474D8" w:rsidRDefault="00080AC5" w:rsidP="001531DB">
      <w:pPr>
        <w:jc w:val="both"/>
        <w:rPr>
          <w:i/>
          <w:color w:val="31849B" w:themeColor="accent5" w:themeShade="BF"/>
        </w:rPr>
      </w:pPr>
      <w:r>
        <w:rPr>
          <w:i/>
          <w:color w:val="31849B" w:themeColor="accent5" w:themeShade="BF"/>
        </w:rPr>
        <w:t>With the successful launch o</w:t>
      </w:r>
      <w:r w:rsidR="0080364C">
        <w:rPr>
          <w:i/>
          <w:color w:val="31849B" w:themeColor="accent5" w:themeShade="BF"/>
        </w:rPr>
        <w:t>f AEON Member PLUS Card (</w:t>
      </w:r>
      <w:r w:rsidR="007D4775">
        <w:rPr>
          <w:i/>
          <w:color w:val="31849B" w:themeColor="accent5" w:themeShade="BF"/>
        </w:rPr>
        <w:t>XPRESS</w:t>
      </w:r>
      <w:r>
        <w:rPr>
          <w:i/>
          <w:color w:val="31849B" w:themeColor="accent5" w:themeShade="BF"/>
        </w:rPr>
        <w:t xml:space="preserve">+), all </w:t>
      </w:r>
      <w:r w:rsidR="007D4775">
        <w:rPr>
          <w:i/>
          <w:color w:val="31849B" w:themeColor="accent5" w:themeShade="BF"/>
        </w:rPr>
        <w:t>XPRESS</w:t>
      </w:r>
      <w:r>
        <w:rPr>
          <w:i/>
          <w:color w:val="31849B" w:themeColor="accent5" w:themeShade="BF"/>
        </w:rPr>
        <w:t xml:space="preserve"> + Member (hereinafter referred as “the Member”)</w:t>
      </w:r>
      <w:r w:rsidR="00A846CD">
        <w:rPr>
          <w:i/>
          <w:color w:val="31849B" w:themeColor="accent5" w:themeShade="BF"/>
        </w:rPr>
        <w:t>. Each Member</w:t>
      </w:r>
      <w:r>
        <w:rPr>
          <w:i/>
          <w:color w:val="31849B" w:themeColor="accent5" w:themeShade="BF"/>
        </w:rPr>
        <w:t xml:space="preserve"> </w:t>
      </w:r>
      <w:r w:rsidR="00A846CD">
        <w:rPr>
          <w:i/>
          <w:color w:val="31849B" w:themeColor="accent5" w:themeShade="BF"/>
        </w:rPr>
        <w:t>is</w:t>
      </w:r>
      <w:r>
        <w:rPr>
          <w:i/>
          <w:color w:val="31849B" w:themeColor="accent5" w:themeShade="BF"/>
        </w:rPr>
        <w:t xml:space="preserve"> assigned</w:t>
      </w:r>
      <w:r w:rsidR="00A846CD">
        <w:rPr>
          <w:i/>
          <w:color w:val="31849B" w:themeColor="accent5" w:themeShade="BF"/>
        </w:rPr>
        <w:t xml:space="preserve"> with</w:t>
      </w:r>
      <w:r>
        <w:rPr>
          <w:i/>
          <w:color w:val="31849B" w:themeColor="accent5" w:themeShade="BF"/>
        </w:rPr>
        <w:t xml:space="preserve"> eligible limit for </w:t>
      </w:r>
      <w:r w:rsidR="00A846CD">
        <w:rPr>
          <w:i/>
          <w:color w:val="31849B" w:themeColor="accent5" w:themeShade="BF"/>
        </w:rPr>
        <w:t xml:space="preserve">Consumer Durable </w:t>
      </w:r>
      <w:r>
        <w:rPr>
          <w:i/>
          <w:color w:val="31849B" w:themeColor="accent5" w:themeShade="BF"/>
        </w:rPr>
        <w:t>Easy Payment</w:t>
      </w:r>
      <w:r w:rsidR="00A846CD">
        <w:rPr>
          <w:i/>
          <w:color w:val="31849B" w:themeColor="accent5" w:themeShade="BF"/>
        </w:rPr>
        <w:t xml:space="preserve"> (GEP) and Motor Financing (MEP)</w:t>
      </w:r>
      <w:r w:rsidR="000C7F91">
        <w:rPr>
          <w:i/>
          <w:color w:val="31849B" w:themeColor="accent5" w:themeShade="BF"/>
        </w:rPr>
        <w:t>.</w:t>
      </w:r>
      <w:r w:rsidR="0080364C">
        <w:rPr>
          <w:i/>
          <w:color w:val="31849B" w:themeColor="accent5" w:themeShade="BF"/>
        </w:rPr>
        <w:t xml:space="preserve"> </w:t>
      </w:r>
      <w:r w:rsidR="00A846CD">
        <w:rPr>
          <w:i/>
          <w:color w:val="31849B" w:themeColor="accent5" w:themeShade="BF"/>
        </w:rPr>
        <w:t>The scope of this FSD includes the Application of Personal Financing a</w:t>
      </w:r>
      <w:r w:rsidR="008D53F4">
        <w:rPr>
          <w:i/>
          <w:color w:val="31849B" w:themeColor="accent5" w:themeShade="BF"/>
        </w:rPr>
        <w:t xml:space="preserve">nd also enabling the Member to </w:t>
      </w:r>
      <w:r w:rsidR="00A846CD">
        <w:rPr>
          <w:i/>
          <w:color w:val="31849B" w:themeColor="accent5" w:themeShade="BF"/>
        </w:rPr>
        <w:t>Increase One-off limit for GEP and MOPED through AEON Credit website</w:t>
      </w:r>
      <w:r w:rsidR="0080364C">
        <w:rPr>
          <w:i/>
          <w:color w:val="31849B" w:themeColor="accent5" w:themeShade="BF"/>
        </w:rPr>
        <w:t>.</w:t>
      </w:r>
    </w:p>
    <w:p w:rsidR="00336A95" w:rsidRDefault="00336A95" w:rsidP="001531DB">
      <w:pPr>
        <w:pStyle w:val="Heading2"/>
        <w:jc w:val="both"/>
      </w:pPr>
      <w:bookmarkStart w:id="1" w:name="_Toc475004335"/>
      <w:r>
        <w:t>1.1 Background</w:t>
      </w:r>
      <w:bookmarkEnd w:id="1"/>
    </w:p>
    <w:p w:rsidR="000D0905" w:rsidRDefault="000D0905" w:rsidP="001531DB">
      <w:pPr>
        <w:pStyle w:val="Heading2"/>
        <w:jc w:val="both"/>
        <w:rPr>
          <w:rFonts w:asciiTheme="minorHAnsi" w:eastAsiaTheme="minorHAnsi" w:hAnsiTheme="minorHAnsi" w:cstheme="minorBidi"/>
          <w:b w:val="0"/>
          <w:bCs w:val="0"/>
          <w:i/>
          <w:color w:val="31849B" w:themeColor="accent5" w:themeShade="BF"/>
          <w:sz w:val="22"/>
          <w:szCs w:val="22"/>
        </w:rPr>
      </w:pPr>
      <w:bookmarkStart w:id="2" w:name="_Toc475004336"/>
      <w:r w:rsidRPr="000D0905">
        <w:rPr>
          <w:rFonts w:asciiTheme="minorHAnsi" w:eastAsiaTheme="minorHAnsi" w:hAnsiTheme="minorHAnsi" w:cstheme="minorBidi"/>
          <w:b w:val="0"/>
          <w:bCs w:val="0"/>
          <w:i/>
          <w:color w:val="31849B" w:themeColor="accent5" w:themeShade="BF"/>
          <w:sz w:val="22"/>
          <w:szCs w:val="22"/>
        </w:rPr>
        <w:t>The AEON E</w:t>
      </w:r>
      <w:r w:rsidR="007D4775">
        <w:rPr>
          <w:rFonts w:asciiTheme="minorHAnsi" w:eastAsiaTheme="minorHAnsi" w:hAnsiTheme="minorHAnsi" w:cstheme="minorBidi"/>
          <w:b w:val="0"/>
          <w:bCs w:val="0"/>
          <w:i/>
          <w:color w:val="31849B" w:themeColor="accent5" w:themeShade="BF"/>
          <w:sz w:val="22"/>
          <w:szCs w:val="22"/>
        </w:rPr>
        <w:t>XPRESS</w:t>
      </w:r>
      <w:r w:rsidRPr="000D0905">
        <w:rPr>
          <w:rFonts w:asciiTheme="minorHAnsi" w:eastAsiaTheme="minorHAnsi" w:hAnsiTheme="minorHAnsi" w:cstheme="minorBidi"/>
          <w:b w:val="0"/>
          <w:bCs w:val="0"/>
          <w:i/>
          <w:color w:val="31849B" w:themeColor="accent5" w:themeShade="BF"/>
          <w:sz w:val="22"/>
          <w:szCs w:val="22"/>
        </w:rPr>
        <w:t xml:space="preserve"> Card was introduced in 1998, since then we have approximately 1.68 million member base up to date. 36% of the members are active as of February 2017 (those who have taken loan and still serving the instalment). Based on the percentage of active members, it shows that there is a huge potential of this base for repeat customers on our EP &amp; PF sales. Hence, we would like to leverage on AEON Member Plus Card’s platform to re</w:t>
      </w:r>
      <w:r w:rsidR="00E279AF">
        <w:rPr>
          <w:rFonts w:asciiTheme="minorHAnsi" w:eastAsiaTheme="minorHAnsi" w:hAnsiTheme="minorHAnsi" w:cstheme="minorBidi"/>
          <w:b w:val="0"/>
          <w:bCs w:val="0"/>
          <w:i/>
          <w:color w:val="31849B" w:themeColor="accent5" w:themeShade="BF"/>
          <w:sz w:val="22"/>
          <w:szCs w:val="22"/>
        </w:rPr>
        <w:t>brand the current E</w:t>
      </w:r>
      <w:r w:rsidR="007D4775">
        <w:rPr>
          <w:rFonts w:asciiTheme="minorHAnsi" w:eastAsiaTheme="minorHAnsi" w:hAnsiTheme="minorHAnsi" w:cstheme="minorBidi"/>
          <w:b w:val="0"/>
          <w:bCs w:val="0"/>
          <w:i/>
          <w:color w:val="31849B" w:themeColor="accent5" w:themeShade="BF"/>
          <w:sz w:val="22"/>
          <w:szCs w:val="22"/>
        </w:rPr>
        <w:t>XPRESS</w:t>
      </w:r>
      <w:r w:rsidR="00E279AF">
        <w:rPr>
          <w:rFonts w:asciiTheme="minorHAnsi" w:eastAsiaTheme="minorHAnsi" w:hAnsiTheme="minorHAnsi" w:cstheme="minorBidi"/>
          <w:b w:val="0"/>
          <w:bCs w:val="0"/>
          <w:i/>
          <w:color w:val="31849B" w:themeColor="accent5" w:themeShade="BF"/>
          <w:sz w:val="22"/>
          <w:szCs w:val="22"/>
        </w:rPr>
        <w:t xml:space="preserve"> Card.</w:t>
      </w:r>
    </w:p>
    <w:p w:rsidR="00336A95" w:rsidRPr="00336A95" w:rsidRDefault="00336A95" w:rsidP="00E279AF">
      <w:pPr>
        <w:pStyle w:val="Heading2"/>
        <w:jc w:val="both"/>
      </w:pPr>
      <w:r w:rsidRPr="00336A95">
        <w:t>1.</w:t>
      </w:r>
      <w:r>
        <w:t>2</w:t>
      </w:r>
      <w:r w:rsidRPr="00336A95">
        <w:t xml:space="preserve"> Purpose</w:t>
      </w:r>
      <w:r w:rsidR="0031297C">
        <w:t xml:space="preserve"> &amp; Objective</w:t>
      </w:r>
      <w:bookmarkEnd w:id="2"/>
    </w:p>
    <w:p w:rsidR="003C379A" w:rsidRPr="00157479" w:rsidRDefault="006B7DE1" w:rsidP="001531DB">
      <w:pPr>
        <w:spacing w:after="120"/>
        <w:jc w:val="both"/>
        <w:rPr>
          <w:i/>
          <w:color w:val="31849B" w:themeColor="accent5" w:themeShade="BF"/>
        </w:rPr>
      </w:pPr>
      <w:r>
        <w:rPr>
          <w:i/>
          <w:color w:val="31849B" w:themeColor="accent5" w:themeShade="BF"/>
        </w:rPr>
        <w:t>The objective</w:t>
      </w:r>
      <w:r w:rsidR="000D0905">
        <w:rPr>
          <w:i/>
          <w:color w:val="31849B" w:themeColor="accent5" w:themeShade="BF"/>
        </w:rPr>
        <w:t xml:space="preserve"> is to provide a self-service feature for the Member to request for increase one-off eligible limit by uploading income document in </w:t>
      </w:r>
      <w:hyperlink r:id="rId14" w:history="1">
        <w:r w:rsidR="000D0905" w:rsidRPr="00911C1B">
          <w:rPr>
            <w:rStyle w:val="Hyperlink"/>
            <w:i/>
          </w:rPr>
          <w:t>https://www.aeoncredit.com.my/</w:t>
        </w:r>
      </w:hyperlink>
      <w:r w:rsidR="000D0905">
        <w:rPr>
          <w:i/>
          <w:color w:val="31849B" w:themeColor="accent5" w:themeShade="BF"/>
        </w:rPr>
        <w:t xml:space="preserve">.    </w:t>
      </w:r>
    </w:p>
    <w:p w:rsidR="00E279AF" w:rsidRPr="00E279AF" w:rsidRDefault="003C379A" w:rsidP="00E279AF">
      <w:pPr>
        <w:pStyle w:val="Heading2"/>
        <w:jc w:val="both"/>
      </w:pPr>
      <w:bookmarkStart w:id="3" w:name="_Toc475004337"/>
      <w:r>
        <w:t>1.3 Existing Challenges</w:t>
      </w:r>
      <w:bookmarkEnd w:id="3"/>
      <w:r w:rsidR="00E279AF">
        <w:t xml:space="preserve"> </w:t>
      </w:r>
    </w:p>
    <w:p w:rsidR="003C379A" w:rsidRPr="00157479" w:rsidRDefault="000D0905" w:rsidP="001531DB">
      <w:pPr>
        <w:jc w:val="both"/>
        <w:rPr>
          <w:i/>
          <w:color w:val="31849B" w:themeColor="accent5" w:themeShade="BF"/>
        </w:rPr>
      </w:pPr>
      <w:r>
        <w:rPr>
          <w:i/>
          <w:color w:val="31849B" w:themeColor="accent5" w:themeShade="BF"/>
        </w:rPr>
        <w:t xml:space="preserve">The Member unable to request for a higher </w:t>
      </w:r>
      <w:r w:rsidR="002C3CDD">
        <w:rPr>
          <w:i/>
          <w:color w:val="31849B" w:themeColor="accent5" w:themeShade="BF"/>
        </w:rPr>
        <w:t xml:space="preserve">eligible limit for </w:t>
      </w:r>
      <w:r w:rsidR="007D4775">
        <w:rPr>
          <w:i/>
          <w:color w:val="31849B" w:themeColor="accent5" w:themeShade="BF"/>
        </w:rPr>
        <w:t>XPRESS</w:t>
      </w:r>
      <w:r w:rsidR="002C3CDD">
        <w:rPr>
          <w:i/>
          <w:color w:val="31849B" w:themeColor="accent5" w:themeShade="BF"/>
        </w:rPr>
        <w:t xml:space="preserve">+. </w:t>
      </w:r>
    </w:p>
    <w:p w:rsidR="00E279AF" w:rsidRDefault="003C379A" w:rsidP="00E279AF">
      <w:pPr>
        <w:pStyle w:val="Heading2"/>
        <w:jc w:val="both"/>
      </w:pPr>
      <w:bookmarkStart w:id="4" w:name="_Toc475004338"/>
      <w:r>
        <w:t>1.4</w:t>
      </w:r>
      <w:r w:rsidR="003C2F4E">
        <w:t xml:space="preserve"> Definitions of Acronyms &amp;</w:t>
      </w:r>
      <w:r w:rsidR="00336A95">
        <w:t xml:space="preserve"> Abbreviations</w:t>
      </w:r>
      <w:bookmarkEnd w:id="4"/>
    </w:p>
    <w:p w:rsidR="00E279AF" w:rsidRPr="00E279AF" w:rsidRDefault="00E279AF" w:rsidP="00E279AF">
      <w:pPr>
        <w:spacing w:after="0"/>
      </w:pPr>
    </w:p>
    <w:tbl>
      <w:tblPr>
        <w:tblStyle w:val="TableGrid"/>
        <w:tblW w:w="0" w:type="auto"/>
        <w:tblLook w:val="04A0" w:firstRow="1" w:lastRow="0" w:firstColumn="1" w:lastColumn="0" w:noHBand="0" w:noVBand="1"/>
      </w:tblPr>
      <w:tblGrid>
        <w:gridCol w:w="3227"/>
        <w:gridCol w:w="6015"/>
      </w:tblGrid>
      <w:tr w:rsidR="00BA636C" w:rsidTr="00535CB1">
        <w:tc>
          <w:tcPr>
            <w:tcW w:w="3227" w:type="dxa"/>
            <w:shd w:val="clear" w:color="auto" w:fill="DBE5F1" w:themeFill="accent1" w:themeFillTint="33"/>
          </w:tcPr>
          <w:p w:rsidR="00BA636C" w:rsidRPr="003254DA" w:rsidRDefault="00BA636C" w:rsidP="00BA636C">
            <w:pPr>
              <w:rPr>
                <w:b/>
                <w:color w:val="595959" w:themeColor="text1" w:themeTint="A6"/>
              </w:rPr>
            </w:pPr>
            <w:r w:rsidRPr="003254DA">
              <w:rPr>
                <w:b/>
                <w:color w:val="595959" w:themeColor="text1" w:themeTint="A6"/>
              </w:rPr>
              <w:t>Terms</w:t>
            </w:r>
          </w:p>
        </w:tc>
        <w:tc>
          <w:tcPr>
            <w:tcW w:w="6015" w:type="dxa"/>
            <w:shd w:val="clear" w:color="auto" w:fill="DBE5F1" w:themeFill="accent1" w:themeFillTint="33"/>
          </w:tcPr>
          <w:p w:rsidR="00BA636C" w:rsidRPr="003254DA" w:rsidRDefault="00BA636C" w:rsidP="00BA636C">
            <w:pPr>
              <w:rPr>
                <w:b/>
                <w:color w:val="595959" w:themeColor="text1" w:themeTint="A6"/>
              </w:rPr>
            </w:pPr>
            <w:r w:rsidRPr="003254DA">
              <w:rPr>
                <w:b/>
                <w:color w:val="595959" w:themeColor="text1" w:themeTint="A6"/>
              </w:rPr>
              <w:t>Descriptions</w:t>
            </w:r>
          </w:p>
        </w:tc>
      </w:tr>
      <w:tr w:rsidR="00BA636C" w:rsidRPr="00E279AF" w:rsidTr="00535CB1">
        <w:trPr>
          <w:trHeight w:val="137"/>
        </w:trPr>
        <w:tc>
          <w:tcPr>
            <w:tcW w:w="3227" w:type="dxa"/>
          </w:tcPr>
          <w:p w:rsidR="00BA636C" w:rsidRPr="00E279AF" w:rsidRDefault="00C51407" w:rsidP="00D75249">
            <w:pPr>
              <w:rPr>
                <w:color w:val="31849B" w:themeColor="accent5" w:themeShade="BF"/>
              </w:rPr>
            </w:pPr>
            <w:r>
              <w:rPr>
                <w:color w:val="31849B" w:themeColor="accent5" w:themeShade="BF"/>
              </w:rPr>
              <w:t>EP</w:t>
            </w:r>
          </w:p>
        </w:tc>
        <w:tc>
          <w:tcPr>
            <w:tcW w:w="6015" w:type="dxa"/>
          </w:tcPr>
          <w:p w:rsidR="00BA636C" w:rsidRPr="00E279AF" w:rsidRDefault="00C51407" w:rsidP="00BA636C">
            <w:pPr>
              <w:rPr>
                <w:color w:val="31849B" w:themeColor="accent5" w:themeShade="BF"/>
              </w:rPr>
            </w:pPr>
            <w:r>
              <w:rPr>
                <w:color w:val="31849B" w:themeColor="accent5" w:themeShade="BF"/>
              </w:rPr>
              <w:t>Easy Payment by AEON Credit</w:t>
            </w:r>
          </w:p>
        </w:tc>
      </w:tr>
      <w:tr w:rsidR="00C51407" w:rsidRPr="00E279AF" w:rsidTr="00535CB1">
        <w:trPr>
          <w:trHeight w:val="137"/>
        </w:trPr>
        <w:tc>
          <w:tcPr>
            <w:tcW w:w="3227" w:type="dxa"/>
          </w:tcPr>
          <w:p w:rsidR="00C51407" w:rsidRDefault="00C51407" w:rsidP="00D75249">
            <w:pPr>
              <w:rPr>
                <w:color w:val="31849B" w:themeColor="accent5" w:themeShade="BF"/>
              </w:rPr>
            </w:pPr>
            <w:r>
              <w:rPr>
                <w:color w:val="31849B" w:themeColor="accent5" w:themeShade="BF"/>
              </w:rPr>
              <w:t>PF</w:t>
            </w:r>
          </w:p>
        </w:tc>
        <w:tc>
          <w:tcPr>
            <w:tcW w:w="6015" w:type="dxa"/>
          </w:tcPr>
          <w:p w:rsidR="00C51407" w:rsidRPr="00E279AF" w:rsidRDefault="00C51407" w:rsidP="00BA636C">
            <w:pPr>
              <w:rPr>
                <w:color w:val="31849B" w:themeColor="accent5" w:themeShade="BF"/>
              </w:rPr>
            </w:pPr>
            <w:r>
              <w:rPr>
                <w:color w:val="31849B" w:themeColor="accent5" w:themeShade="BF"/>
              </w:rPr>
              <w:t>Personal Financing by AEON Credit</w:t>
            </w:r>
          </w:p>
        </w:tc>
      </w:tr>
      <w:tr w:rsidR="00C51407" w:rsidRPr="00E279AF" w:rsidTr="00535CB1">
        <w:trPr>
          <w:trHeight w:val="137"/>
        </w:trPr>
        <w:tc>
          <w:tcPr>
            <w:tcW w:w="3227" w:type="dxa"/>
          </w:tcPr>
          <w:p w:rsidR="00C51407" w:rsidRDefault="00C51407" w:rsidP="00D75249">
            <w:pPr>
              <w:rPr>
                <w:color w:val="31849B" w:themeColor="accent5" w:themeShade="BF"/>
              </w:rPr>
            </w:pPr>
            <w:r>
              <w:rPr>
                <w:color w:val="31849B" w:themeColor="accent5" w:themeShade="BF"/>
              </w:rPr>
              <w:t>MOPED</w:t>
            </w:r>
          </w:p>
        </w:tc>
        <w:tc>
          <w:tcPr>
            <w:tcW w:w="6015" w:type="dxa"/>
          </w:tcPr>
          <w:p w:rsidR="00C51407" w:rsidRPr="00E279AF" w:rsidRDefault="00C51407" w:rsidP="00BA636C">
            <w:pPr>
              <w:rPr>
                <w:color w:val="31849B" w:themeColor="accent5" w:themeShade="BF"/>
              </w:rPr>
            </w:pPr>
            <w:r>
              <w:rPr>
                <w:color w:val="31849B" w:themeColor="accent5" w:themeShade="BF"/>
              </w:rPr>
              <w:t>Motorcycle Financing</w:t>
            </w:r>
          </w:p>
        </w:tc>
      </w:tr>
      <w:tr w:rsidR="00C51407" w:rsidRPr="00E279AF" w:rsidTr="00535CB1">
        <w:trPr>
          <w:trHeight w:val="137"/>
        </w:trPr>
        <w:tc>
          <w:tcPr>
            <w:tcW w:w="3227" w:type="dxa"/>
          </w:tcPr>
          <w:p w:rsidR="00C51407" w:rsidRDefault="00C51407" w:rsidP="00D75249">
            <w:pPr>
              <w:rPr>
                <w:color w:val="31849B" w:themeColor="accent5" w:themeShade="BF"/>
              </w:rPr>
            </w:pPr>
            <w:r>
              <w:rPr>
                <w:color w:val="31849B" w:themeColor="accent5" w:themeShade="BF"/>
              </w:rPr>
              <w:t>GEP</w:t>
            </w:r>
          </w:p>
        </w:tc>
        <w:tc>
          <w:tcPr>
            <w:tcW w:w="6015" w:type="dxa"/>
          </w:tcPr>
          <w:p w:rsidR="00C51407" w:rsidRDefault="00C51407" w:rsidP="00BA636C">
            <w:pPr>
              <w:rPr>
                <w:color w:val="31849B" w:themeColor="accent5" w:themeShade="BF"/>
              </w:rPr>
            </w:pPr>
            <w:r>
              <w:rPr>
                <w:color w:val="31849B" w:themeColor="accent5" w:themeShade="BF"/>
              </w:rPr>
              <w:t>Consumer Durable Easy Payment</w:t>
            </w:r>
          </w:p>
        </w:tc>
      </w:tr>
      <w:tr w:rsidR="00C51407" w:rsidRPr="00E279AF" w:rsidTr="00535CB1">
        <w:trPr>
          <w:trHeight w:val="137"/>
        </w:trPr>
        <w:tc>
          <w:tcPr>
            <w:tcW w:w="3227" w:type="dxa"/>
          </w:tcPr>
          <w:p w:rsidR="00C51407" w:rsidRDefault="007D4775" w:rsidP="00D75249">
            <w:pPr>
              <w:rPr>
                <w:color w:val="31849B" w:themeColor="accent5" w:themeShade="BF"/>
              </w:rPr>
            </w:pPr>
            <w:r>
              <w:rPr>
                <w:color w:val="31849B" w:themeColor="accent5" w:themeShade="BF"/>
              </w:rPr>
              <w:t>XPRESS</w:t>
            </w:r>
            <w:r w:rsidR="00C51407">
              <w:rPr>
                <w:color w:val="31849B" w:themeColor="accent5" w:themeShade="BF"/>
              </w:rPr>
              <w:t>+</w:t>
            </w:r>
          </w:p>
        </w:tc>
        <w:tc>
          <w:tcPr>
            <w:tcW w:w="6015" w:type="dxa"/>
          </w:tcPr>
          <w:p w:rsidR="00C51407" w:rsidRDefault="007D4775" w:rsidP="007D4775">
            <w:pPr>
              <w:rPr>
                <w:color w:val="31849B" w:themeColor="accent5" w:themeShade="BF"/>
              </w:rPr>
            </w:pPr>
            <w:r>
              <w:rPr>
                <w:color w:val="31849B" w:themeColor="accent5" w:themeShade="BF"/>
              </w:rPr>
              <w:t>Special privileges granted to AEON Credit’s loyal customers. By invitation only</w:t>
            </w:r>
          </w:p>
        </w:tc>
      </w:tr>
      <w:tr w:rsidR="007D4775" w:rsidRPr="00E279AF" w:rsidTr="00535CB1">
        <w:trPr>
          <w:trHeight w:val="137"/>
        </w:trPr>
        <w:tc>
          <w:tcPr>
            <w:tcW w:w="3227" w:type="dxa"/>
          </w:tcPr>
          <w:p w:rsidR="007D4775" w:rsidRDefault="007D4775" w:rsidP="00D75249">
            <w:pPr>
              <w:rPr>
                <w:color w:val="31849B" w:themeColor="accent5" w:themeShade="BF"/>
              </w:rPr>
            </w:pPr>
          </w:p>
        </w:tc>
        <w:tc>
          <w:tcPr>
            <w:tcW w:w="6015" w:type="dxa"/>
          </w:tcPr>
          <w:p w:rsidR="007D4775" w:rsidRDefault="007D4775" w:rsidP="007D4775">
            <w:pPr>
              <w:rPr>
                <w:color w:val="31849B" w:themeColor="accent5" w:themeShade="BF"/>
              </w:rPr>
            </w:pPr>
          </w:p>
        </w:tc>
      </w:tr>
    </w:tbl>
    <w:p w:rsidR="00E12E7F" w:rsidRDefault="00E12E7F" w:rsidP="00E12E7F">
      <w:pPr>
        <w:pStyle w:val="Heading1"/>
        <w:jc w:val="both"/>
        <w:rPr>
          <w:rFonts w:eastAsiaTheme="minorHAnsi"/>
        </w:rPr>
      </w:pPr>
      <w:bookmarkStart w:id="5" w:name="_Toc475004339"/>
    </w:p>
    <w:p w:rsidR="00E12E7F" w:rsidRDefault="00E12E7F">
      <w:pPr>
        <w:rPr>
          <w:rFonts w:asciiTheme="majorHAnsi" w:hAnsiTheme="majorHAnsi" w:cstheme="majorBidi"/>
          <w:b/>
          <w:bCs/>
          <w:color w:val="365F91" w:themeColor="accent1" w:themeShade="BF"/>
          <w:sz w:val="28"/>
          <w:szCs w:val="28"/>
        </w:rPr>
      </w:pPr>
      <w:r>
        <w:br w:type="page"/>
      </w:r>
    </w:p>
    <w:p w:rsidR="00335032" w:rsidRDefault="00335032" w:rsidP="009D2086">
      <w:pPr>
        <w:pStyle w:val="Heading1"/>
        <w:numPr>
          <w:ilvl w:val="0"/>
          <w:numId w:val="2"/>
        </w:numPr>
        <w:ind w:left="426" w:hanging="426"/>
        <w:jc w:val="both"/>
        <w:rPr>
          <w:rFonts w:eastAsiaTheme="minorHAnsi"/>
        </w:rPr>
      </w:pPr>
      <w:r>
        <w:rPr>
          <w:rFonts w:eastAsiaTheme="minorHAnsi"/>
        </w:rPr>
        <w:t>Business Process Overview</w:t>
      </w:r>
      <w:bookmarkEnd w:id="5"/>
    </w:p>
    <w:p w:rsidR="001738AB" w:rsidRPr="001738AB" w:rsidRDefault="001738AB" w:rsidP="001738AB">
      <w:pPr>
        <w:jc w:val="center"/>
        <w:rPr>
          <w:b/>
          <w:i/>
          <w:u w:val="single"/>
        </w:rPr>
      </w:pPr>
      <w:r w:rsidRPr="001738AB">
        <w:rPr>
          <w:b/>
          <w:i/>
          <w:u w:val="single"/>
        </w:rPr>
        <w:t xml:space="preserve">LOS Automation Flow - One </w:t>
      </w:r>
      <w:r w:rsidR="0080364C" w:rsidRPr="001738AB">
        <w:rPr>
          <w:b/>
          <w:i/>
          <w:u w:val="single"/>
        </w:rPr>
        <w:t>off</w:t>
      </w:r>
      <w:r w:rsidRPr="001738AB">
        <w:rPr>
          <w:b/>
          <w:i/>
          <w:u w:val="single"/>
        </w:rPr>
        <w:t xml:space="preserve"> Credit Limit Processing - EP</w:t>
      </w:r>
    </w:p>
    <w:p w:rsidR="00653A31" w:rsidRDefault="00466077" w:rsidP="00E13FD6">
      <w:pPr>
        <w:jc w:val="center"/>
        <w:rPr>
          <w:noProof/>
          <w:lang w:val="en-US" w:eastAsia="zh-CN"/>
        </w:rPr>
      </w:pPr>
      <w:r>
        <w:rPr>
          <w:noProof/>
        </w:rPr>
        <w:pict>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Regular Pentagon 1" o:spid="_x0000_s1127" type="#_x0000_t56" style="position:absolute;left:0;text-align:left;margin-left:198pt;margin-top:0;width:58.5pt;height:44.1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" fillcolor="#9bbb59 [3206]" strokecolor="#4e6128 [1606]" strokeweight="2pt">
            <v:textbox>
              <w:txbxContent>
                <w:p w:rsidR="00466077" w:rsidRDefault="00466077" w:rsidP="00653A31">
                  <w:pPr>
                    <w:pStyle w:val="NormalWeb"/>
                    <w:spacing w:before="0" w:beforeAutospacing="0" w:after="0" w:afterAutospacing="0"/>
                    <w:jc w:val="center"/>
                  </w:pPr>
                  <w:r>
                    <w:rPr>
                      <w:rFonts w:asciiTheme="minorHAnsi" w:hAnsi="Calibri" w:cstheme="minorBidi"/>
                      <w:b/>
                      <w:bCs/>
                      <w:color w:val="000000"/>
                      <w:sz w:val="28"/>
                      <w:szCs w:val="28"/>
                    </w:rPr>
                    <w:t>EP</w:t>
                  </w:r>
                </w:p>
              </w:txbxContent>
            </v:textbox>
          </v:shape>
        </w:pict>
      </w:r>
      <w:r>
        <w:rPr>
          <w:noProof/>
        </w:rPr>
        <w:pict>
          <v:rect id="Rectangle 2" o:spid="_x0000_s1126" style="position:absolute;left:0;text-align:left;margin-left:174.75pt;margin-top:53.25pt;width:95.25pt;height:3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" filled="f" strokecolor="windowText" strokeweight=".25pt">
            <v:textbox>
              <w:txbxContent>
                <w:p w:rsidR="00466077" w:rsidRDefault="00466077" w:rsidP="00653A31">
                  <w:pPr>
                    <w:pStyle w:val="NormalWeb"/>
                    <w:spacing w:before="0" w:beforeAutospacing="0" w:after="0" w:afterAutospacing="0"/>
                    <w:jc w:val="center"/>
                  </w:pPr>
                  <w:r>
                    <w:rPr>
                      <w:rFonts w:asciiTheme="minorHAnsi" w:hAnsi="Calibri" w:cstheme="minorBidi"/>
                      <w:color w:val="000000"/>
                      <w:sz w:val="22"/>
                      <w:szCs w:val="22"/>
                    </w:rPr>
                    <w:t>Application to sync to LOS</w:t>
                  </w:r>
                </w:p>
              </w:txbxContent>
            </v:textbox>
          </v:rect>
        </w:pict>
      </w:r>
      <w:r>
        <w:rPr>
          <w:noProof/>
        </w:rPr>
        <w:pict>
          <v:rect id="Rectangle 3" o:spid="_x0000_s1125" style="position:absolute;left:0;text-align:left;margin-left:22.5pt;margin-top:53.25pt;width:95.25pt;height:36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" fillcolor="#4f81bd [3204]" strokecolor="#243f60 [1604]" strokeweight="2pt">
            <v:textbox>
              <w:txbxContent>
                <w:p w:rsidR="00466077" w:rsidRDefault="00466077" w:rsidP="00653A31">
                  <w:pPr>
                    <w:pStyle w:val="NormalWeb"/>
                    <w:spacing w:before="0" w:beforeAutospacing="0" w:after="0" w:afterAutospacing="0"/>
                    <w:jc w:val="center"/>
                  </w:pPr>
                  <w:r w:rsidRPr="00653A31">
                    <w:rPr>
                      <w:rFonts w:asciiTheme="minorHAnsi" w:hAnsi="Calibri" w:cstheme="minorBidi"/>
                      <w:color w:val="FFFFFF" w:themeColor="background1"/>
                      <w:sz w:val="22"/>
                      <w:szCs w:val="22"/>
                    </w:rPr>
                    <w:t>Application via ACS Web</w:t>
                  </w:r>
                </w:p>
              </w:txbxContent>
            </v:textbox>
          </v:rect>
        </w:pict>
      </w:r>
      <w:r>
        <w:rPr>
          <w:noProof/>
        </w:rPr>
        <w:pict>
          <v:shapetype id="_x0000_t110" coordsize="21600,21600" o:spt="110" path="m10800,l,10800,10800,21600,21600,10800xe">
            <v:stroke joinstyle="miter"/>
            <v:path gradientshapeok="t" o:connecttype="rect" textboxrect="5400,5400,16200,16200"/>
          </v:shapetype>
          <v:shape id="Flowchart: Decision 4" o:spid="_x0000_s1124" type="#_x0000_t110" style="position:absolute;left:0;text-align:left;margin-left:162pt;margin-top:110.25pt;width:121.5pt;height:89.2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" filled="f" strokecolor="windowText" strokeweight=".25pt">
            <v:textbox>
              <w:txbxContent>
                <w:p w:rsidR="00466077" w:rsidRDefault="00466077" w:rsidP="00653A31">
                  <w:pPr>
                    <w:pStyle w:val="NormalWeb"/>
                    <w:spacing w:before="0" w:beforeAutospacing="0" w:after="0" w:afterAutospacing="0"/>
                    <w:jc w:val="center"/>
                  </w:pPr>
                  <w:r>
                    <w:rPr>
                      <w:rFonts w:asciiTheme="minorHAnsi" w:hAnsi="Calibri" w:cstheme="minorBidi"/>
                      <w:color w:val="000000"/>
                      <w:sz w:val="22"/>
                      <w:szCs w:val="22"/>
                    </w:rPr>
                    <w:t>Financial Checking Pass?</w:t>
                  </w:r>
                </w:p>
              </w:txbxContent>
            </v:textbox>
          </v:shape>
        </w:pict>
      </w:r>
      <w:r>
        <w:rPr>
          <w:noProof/>
        </w:rPr>
        <w:pict>
          <v:shape id="Flowchart: Decision 5" o:spid="_x0000_s1123" type="#_x0000_t110" style="position:absolute;left:0;text-align:left;margin-left:145.5pt;margin-top:225.75pt;width:156pt;height:106.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" filled="f" strokecolor="windowText" strokeweight=".25pt">
            <v:textbox style="mso-next-textbox:#Flowchart: Decision 5">
              <w:txbxContent>
                <w:p w:rsidR="00466077" w:rsidRDefault="00466077" w:rsidP="00653A31">
                  <w:pPr>
                    <w:pStyle w:val="NormalWeb"/>
                    <w:spacing w:before="0" w:beforeAutospacing="0" w:after="0" w:afterAutospacing="0"/>
                    <w:jc w:val="center"/>
                  </w:pPr>
                  <w:r>
                    <w:rPr>
                      <w:rFonts w:asciiTheme="minorHAnsi" w:hAnsi="Calibri" w:cstheme="minorBidi"/>
                      <w:color w:val="000000"/>
                      <w:sz w:val="22"/>
                      <w:szCs w:val="22"/>
                    </w:rPr>
                    <w:t>Assessment - Limit, DSR &amp; Doc. successfully reviewed?</w:t>
                  </w:r>
                </w:p>
              </w:txbxContent>
            </v:textbox>
          </v:shape>
        </w:pict>
      </w:r>
      <w:r>
        <w:rPr>
          <w:noProof/>
        </w:rPr>
        <w:pict>
          <v:rect id="Rectangle 6" o:spid="_x0000_s1122" style="position:absolute;left:0;text-align:left;margin-left:14.25pt;margin-top:142.5pt;width:66pt;height:24.9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" filled="f" strokecolor="windowText" strokeweight=".25pt">
            <v:textbox style="mso-next-textbox:#Rectangle 6">
              <w:txbxContent>
                <w:p w:rsidR="00466077" w:rsidRDefault="00466077" w:rsidP="00653A31">
                  <w:pPr>
                    <w:pStyle w:val="NormalWeb"/>
                    <w:spacing w:before="0" w:beforeAutospacing="0" w:after="0" w:afterAutospacing="0"/>
                    <w:jc w:val="center"/>
                  </w:pPr>
                  <w:r>
                    <w:rPr>
                      <w:rFonts w:asciiTheme="minorHAnsi" w:hAnsi="Calibri" w:cstheme="minorBidi"/>
                      <w:color w:val="000000"/>
                      <w:sz w:val="22"/>
                      <w:szCs w:val="22"/>
                    </w:rPr>
                    <w:t>Decline</w:t>
                  </w:r>
                </w:p>
              </w:txbxContent>
            </v:textbox>
          </v:rect>
        </w:pict>
      </w:r>
      <w:r>
        <w:rPr>
          <w:noProof/>
        </w:rPr>
        <w:pict>
          <v:rect id="Rectangle 8" o:spid="_x0000_s1121" style="position:absolute;left:0;text-align:left;margin-left:177pt;margin-top:390.75pt;width:95.25pt;height:20.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" filled="f" strokecolor="windowText" strokeweight=".25pt">
            <v:textbox style="mso-next-textbox:#Rectangle 8">
              <w:txbxContent>
                <w:p w:rsidR="00466077" w:rsidRDefault="00466077" w:rsidP="00653A31">
                  <w:pPr>
                    <w:pStyle w:val="NormalWeb"/>
                    <w:spacing w:before="0" w:beforeAutospacing="0" w:after="0" w:afterAutospacing="0"/>
                    <w:jc w:val="center"/>
                  </w:pPr>
                  <w:r>
                    <w:rPr>
                      <w:rFonts w:asciiTheme="minorHAnsi" w:hAnsi="Calibri" w:cstheme="minorBidi"/>
                      <w:color w:val="000000"/>
                      <w:sz w:val="22"/>
                      <w:szCs w:val="22"/>
                    </w:rPr>
                    <w:t>Limit Increase</w:t>
                  </w:r>
                </w:p>
              </w:txbxContent>
            </v:textbox>
          </v:rect>
        </w:pict>
      </w:r>
      <w:r>
        <w:rPr>
          <w:noProof/>
        </w:rPr>
        <w:pict>
          <v:rect id="Rectangle 9" o:spid="_x0000_s1120" style="position:absolute;left:0;text-align:left;margin-left:0;margin-top:268.5pt;width:95.25pt;height:20.2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" filled="f" strokecolor="windowText" strokeweight=".25pt">
            <v:textbox style="mso-next-textbox:#Rectangle 9">
              <w:txbxContent>
                <w:p w:rsidR="00466077" w:rsidRDefault="00466077" w:rsidP="00653A31">
                  <w:pPr>
                    <w:pStyle w:val="NormalWeb"/>
                    <w:spacing w:before="0" w:beforeAutospacing="0" w:after="0" w:afterAutospacing="0"/>
                    <w:jc w:val="center"/>
                  </w:pPr>
                  <w:r>
                    <w:rPr>
                      <w:rFonts w:asciiTheme="minorHAnsi" w:hAnsi="Calibri" w:cstheme="minorBidi"/>
                      <w:color w:val="000000"/>
                      <w:sz w:val="22"/>
                      <w:szCs w:val="22"/>
                    </w:rPr>
                    <w:t>Limit Remain</w:t>
                  </w:r>
                </w:p>
              </w:txbxContent>
            </v:textbox>
          </v:rect>
        </w:pict>
      </w:r>
      <w:r>
        <w:rPr>
          <w:noProof/>
        </w:rPr>
        <w:pict>
          <v:rect id="Rectangle 10" o:spid="_x0000_s1119" style="position:absolute;left:0;text-align:left;margin-left:177.75pt;margin-top:429pt;width:95.25pt;height:20.2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" filled="f" strokecolor="windowText" strokeweight=".25pt">
            <v:textbox style="mso-next-textbox:#Rectangle 10">
              <w:txbxContent>
                <w:p w:rsidR="00466077" w:rsidRDefault="00466077" w:rsidP="00653A31">
                  <w:pPr>
                    <w:pStyle w:val="NormalWeb"/>
                    <w:spacing w:before="0" w:beforeAutospacing="0" w:after="0" w:afterAutospacing="0"/>
                    <w:jc w:val="center"/>
                  </w:pPr>
                  <w:r>
                    <w:rPr>
                      <w:rFonts w:asciiTheme="minorHAnsi" w:hAnsi="Calibri" w:cstheme="minorBidi"/>
                      <w:color w:val="000000"/>
                      <w:sz w:val="22"/>
                      <w:szCs w:val="22"/>
                    </w:rPr>
                    <w:t>SMS Notification</w:t>
                  </w:r>
                </w:p>
              </w:txbxContent>
            </v:textbox>
          </v:rect>
        </w:pict>
      </w:r>
      <w:r>
        <w:rPr>
          <w:noProof/>
        </w:rPr>
        <w:pict>
          <v:rect id="Rectangle 11" o:spid="_x0000_s1118" style="position:absolute;left:0;text-align:left;margin-left:0;margin-top:302.25pt;width:95.25pt;height:20.2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" filled="f" strokecolor="windowText" strokeweight=".25pt">
            <v:textbox style="mso-next-textbox:#Rectangle 11">
              <w:txbxContent>
                <w:p w:rsidR="00466077" w:rsidRDefault="00466077" w:rsidP="00653A31">
                  <w:pPr>
                    <w:pStyle w:val="NormalWeb"/>
                    <w:spacing w:before="0" w:beforeAutospacing="0" w:after="0" w:afterAutospacing="0"/>
                    <w:jc w:val="center"/>
                  </w:pPr>
                  <w:r>
                    <w:rPr>
                      <w:rFonts w:asciiTheme="minorHAnsi" w:hAnsi="Calibri" w:cstheme="minorBidi"/>
                      <w:color w:val="000000"/>
                      <w:sz w:val="22"/>
                      <w:szCs w:val="22"/>
                    </w:rPr>
                    <w:t>SMS Notification</w:t>
                  </w:r>
                </w:p>
              </w:txbxContent>
            </v:textbox>
          </v:rect>
        </w:pict>
      </w: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117" type="#_x0000_t34" style="position:absolute;left:0;text-align:left;margin-left:117.75pt;margin-top:71.25pt;width:57pt;height: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" strokecolor="windowText">
            <v:stroke endarrow="block"/>
          </v:shape>
        </w:pict>
      </w:r>
      <w:r>
        <w:rPr>
          <w:noProof/>
        </w:rPr>
        <w:pict>
          <v:shape id="Elbow Connector 14" o:spid="_x0000_s1116" type="#_x0000_t34" style="position:absolute;left:0;text-align:left;margin-left:212.05pt;margin-top:99.55pt;width:21pt;height:.4pt;rotation:9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" strokecolor="windowText">
            <v:stroke endarrow="block"/>
          </v:shape>
        </w:pict>
      </w:r>
      <w:r>
        <w:rPr>
          <w:noProof/>
        </w:rPr>
        <w:pict>
          <v:shape id="Elbow Connector 17" o:spid="_x0000_s1115" type="#_x0000_t34" style="position:absolute;left:0;text-align:left;margin-left:210pt;margin-top:212.25pt;width:26.25pt;height:.75pt;rotation:9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" strokecolor="windowText">
            <v:stroke endarrow="block"/>
          </v:shape>
        </w:pict>
      </w:r>
      <w:r>
        <w:rPr>
          <w:noProof/>
        </w:rPr>
        <w:pict>
          <v:shape id="Elbow Connector 20" o:spid="_x0000_s1114" type="#_x0000_t34" style="position:absolute;left:0;text-align:left;margin-left:80.25pt;margin-top:154.85pt;width:81.75pt;height:.1pt;rotation:180;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" strokecolor="windowText">
            <v:stroke endarrow="block"/>
          </v:shape>
        </w:pict>
      </w:r>
      <w:r>
        <w:rPr>
          <w:noProof/>
        </w:rPr>
        <w:pict>
          <v:shape id="Elbow Connector 23" o:spid="_x0000_s1113" type="#_x0000_t34" style="position:absolute;left:0;text-align:left;margin-left:215.25pt;margin-top:340.5pt;width:17.25pt;height:.75pt;rotation:9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" strokecolor="windowText">
            <v:stroke endarrow="block"/>
          </v:shape>
        </w:pict>
      </w:r>
      <w:r>
        <w:rPr>
          <w:noProof/>
        </w:rPr>
        <w:pict>
          <v:shape id="Elbow Connector 26" o:spid="_x0000_s1112" type="#_x0000_t34" style="position:absolute;left:0;text-align:left;margin-left:80.25pt;margin-top:154.95pt;width:65.25pt;height:124.05pt;rotation:18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" strokecolor="windowText">
            <v:stroke endarrow="block"/>
          </v:shape>
        </w:pict>
      </w:r>
      <w:r>
        <w:rPr>
          <w:noProof/>
        </w:rPr>
        <w:pict>
          <v:shape id="Elbow Connector 29" o:spid="_x0000_s1111" type="#_x0000_t34" style="position:absolute;left:0;text-align:left;margin-left:3in;margin-top:419.6pt;width:18pt;height:.75pt;rotation:9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" strokecolor="windowText">
            <v:stroke endarrow="block"/>
          </v:shape>
        </w:pict>
      </w:r>
      <w:r>
        <w:rPr>
          <w:noProof/>
        </w:rPr>
        <w:pict>
          <v:shape id="Elbow Connector 32" o:spid="_x0000_s1110" type="#_x0000_t34" style="position:absolute;left:0;text-align:left;margin-left:40.9pt;margin-top:295.5pt;width:13.5pt;height:1pt;rotation:9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" strokecolor="windowText">
            <v:stroke endarrow="block"/>
          </v:shape>
        </w:pict>
      </w:r>
      <w:r>
        <w:rPr>
          <w:noProof/>
        </w:rPr>
        <w:pict>
          <v:shape id="Elbow Connector 35" o:spid="_x0000_s1109" type="#_x0000_t34" style="position:absolute;left:0;text-align:left;margin-left:-3.1pt;margin-top:217.8pt;width:101.05pt;height:.35pt;rotation:9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" strokecolor="windowText">
            <v:stroke endarrow="block"/>
          </v:shape>
        </w:pict>
      </w:r>
      <w:r>
        <w:rPr>
          <w:noProof/>
        </w:rPr>
        <w:pict>
          <v:rect id="Rectangle 39" o:spid="_x0000_s1108" style="position:absolute;left:0;text-align:left;margin-left:191.25pt;margin-top:349.5pt;width:66pt;height:24.9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" filled="f" strokecolor="windowText" strokeweight=".25pt">
            <v:textbox style="mso-next-textbox:#Rectangle 39">
              <w:txbxContent>
                <w:p w:rsidR="00466077" w:rsidRDefault="00466077" w:rsidP="00653A31">
                  <w:pPr>
                    <w:pStyle w:val="NormalWeb"/>
                    <w:spacing w:before="0" w:beforeAutospacing="0" w:after="0" w:afterAutospacing="0"/>
                    <w:jc w:val="center"/>
                  </w:pPr>
                  <w:r>
                    <w:rPr>
                      <w:rFonts w:asciiTheme="minorHAnsi" w:hAnsi="Calibri" w:cstheme="minorBidi"/>
                      <w:color w:val="000000"/>
                      <w:sz w:val="22"/>
                      <w:szCs w:val="22"/>
                    </w:rPr>
                    <w:t>Decline</w:t>
                  </w:r>
                </w:p>
              </w:txbxContent>
            </v:textbox>
          </v:rect>
        </w:pict>
      </w:r>
      <w:r>
        <w:rPr>
          <w:noProof/>
        </w:rPr>
        <w:pict>
          <v:shape id="Elbow Connector 42" o:spid="_x0000_s1107" type="#_x0000_t34" style="position:absolute;left:0;text-align:left;margin-left:216.3pt;margin-top:382.4pt;width:16.3pt;height:.4pt;rotation:9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" strokecolor="windowText">
            <v:stroke endarrow="block"/>
          </v:shape>
        </w:pict>
      </w:r>
      <w:r>
        <w:rPr>
          <w:noProof/>
        </w:rPr>
        <w:pict>
          <v:shapetype id="_x0000_t202" coordsize="21600,21600" o:spt="202" path="m,l,21600r21600,l21600,xe">
            <v:stroke joinstyle="miter"/>
            <v:path gradientshapeok="t" o:connecttype="rect"/>
          </v:shapetype>
          <v:shape id="TextBox 46" o:spid="_x0000_s1106" type="#_x0000_t202" style="position:absolute;left:0;text-align:left;margin-left:217.5pt;margin-top:198.75pt;width:29.8pt;height:20.85pt;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" filled="f" stroked="f">
            <v:textbox style="mso-next-textbox:#TextBox 46;mso-fit-shape-to-text:t">
              <w:txbxContent>
                <w:p w:rsidR="00466077" w:rsidRDefault="00466077" w:rsidP="00653A31">
                  <w:pPr>
                    <w:pStyle w:val="NormalWeb"/>
                    <w:spacing w:before="0" w:beforeAutospacing="0" w:after="0" w:afterAutospacing="0"/>
                  </w:pPr>
                  <w:r w:rsidRPr="00653A31">
                    <w:rPr>
                      <w:rFonts w:asciiTheme="minorHAnsi" w:hAnsi="Calibri" w:cstheme="minorBidi"/>
                      <w:color w:val="000000" w:themeColor="text1"/>
                      <w:sz w:val="22"/>
                      <w:szCs w:val="22"/>
                    </w:rPr>
                    <w:t>Yes</w:t>
                  </w:r>
                </w:p>
              </w:txbxContent>
            </v:textbox>
          </v:shape>
        </w:pict>
      </w:r>
      <w:r>
        <w:rPr>
          <w:noProof/>
        </w:rPr>
        <w:pict>
          <v:shape id="TextBox 47" o:spid="_x0000_s1105" type="#_x0000_t202" style="position:absolute;left:0;text-align:left;margin-left:137.25pt;margin-top:135.75pt;width:27.55pt;height:20.85pt;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" filled="f" stroked="f">
            <v:textbox style="mso-next-textbox:#TextBox 47;mso-fit-shape-to-text:t">
              <w:txbxContent>
                <w:p w:rsidR="00466077" w:rsidRDefault="00466077" w:rsidP="00653A31">
                  <w:pPr>
                    <w:pStyle w:val="NormalWeb"/>
                    <w:spacing w:before="0" w:beforeAutospacing="0" w:after="0" w:afterAutospacing="0"/>
                  </w:pPr>
                  <w:r w:rsidRPr="00653A31">
                    <w:rPr>
                      <w:rFonts w:asciiTheme="minorHAnsi" w:hAnsi="Calibri" w:cstheme="minorBidi"/>
                      <w:color w:val="000000" w:themeColor="text1"/>
                      <w:sz w:val="22"/>
                      <w:szCs w:val="22"/>
                    </w:rPr>
                    <w:t>No</w:t>
                  </w:r>
                </w:p>
              </w:txbxContent>
            </v:textbox>
          </v:shape>
        </w:pict>
      </w:r>
      <w:r>
        <w:rPr>
          <w:noProof/>
        </w:rPr>
        <w:pict>
          <v:shape id="TextBox 48" o:spid="_x0000_s1104" type="#_x0000_t202" style="position:absolute;left:0;text-align:left;margin-left:119.25pt;margin-top:261pt;width:27.55pt;height:20.85pt;z-index:2517032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" filled="f" stroked="f">
            <v:textbox style="mso-next-textbox:#TextBox 48;mso-fit-shape-to-text:t">
              <w:txbxContent>
                <w:p w:rsidR="00466077" w:rsidRDefault="00466077" w:rsidP="00653A31">
                  <w:pPr>
                    <w:pStyle w:val="NormalWeb"/>
                    <w:spacing w:before="0" w:beforeAutospacing="0" w:after="0" w:afterAutospacing="0"/>
                  </w:pPr>
                  <w:r w:rsidRPr="00653A31">
                    <w:rPr>
                      <w:rFonts w:asciiTheme="minorHAnsi" w:hAnsi="Calibri" w:cstheme="minorBidi"/>
                      <w:color w:val="000000" w:themeColor="text1"/>
                      <w:sz w:val="22"/>
                      <w:szCs w:val="22"/>
                    </w:rPr>
                    <w:t>No</w:t>
                  </w:r>
                </w:p>
              </w:txbxContent>
            </v:textbox>
          </v:shape>
        </w:pict>
      </w:r>
      <w:r>
        <w:rPr>
          <w:noProof/>
        </w:rPr>
        <w:pict>
          <v:shape id="TextBox 49" o:spid="_x0000_s1103" type="#_x0000_t202" style="position:absolute;left:0;text-align:left;margin-left:220.5pt;margin-top:328.5pt;width:29.8pt;height:20.85pt;z-index:2517043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" filled="f" stroked="f">
            <v:textbox style="mso-next-textbox:#TextBox 49;mso-fit-shape-to-text:t">
              <w:txbxContent>
                <w:p w:rsidR="00466077" w:rsidRDefault="00466077" w:rsidP="00653A31">
                  <w:pPr>
                    <w:pStyle w:val="NormalWeb"/>
                    <w:spacing w:before="0" w:beforeAutospacing="0" w:after="0" w:afterAutospacing="0"/>
                  </w:pPr>
                  <w:r w:rsidRPr="00653A31">
                    <w:rPr>
                      <w:rFonts w:asciiTheme="minorHAnsi" w:hAnsi="Calibri" w:cstheme="minorBidi"/>
                      <w:color w:val="000000" w:themeColor="text1"/>
                      <w:sz w:val="22"/>
                      <w:szCs w:val="22"/>
                    </w:rPr>
                    <w:t>Yes</w:t>
                  </w:r>
                </w:p>
              </w:txbxContent>
            </v:textbox>
          </v:shape>
        </w:pict>
      </w:r>
    </w:p>
    <w:p w:rsidR="00653A31" w:rsidRDefault="00653A31">
      <w:pPr>
        <w:rPr>
          <w:noProof/>
          <w:lang w:val="en-US" w:eastAsia="zh-CN"/>
        </w:rPr>
      </w:pPr>
      <w:r>
        <w:rPr>
          <w:noProof/>
          <w:lang w:val="en-US" w:eastAsia="zh-CN"/>
        </w:rPr>
        <w:br w:type="page"/>
      </w:r>
    </w:p>
    <w:p w:rsidR="001738AB" w:rsidRPr="001738AB" w:rsidRDefault="001738AB" w:rsidP="00E13FD6">
      <w:pPr>
        <w:jc w:val="center"/>
      </w:pPr>
    </w:p>
    <w:p w:rsidR="00335032" w:rsidRDefault="005034DC" w:rsidP="001531DB">
      <w:pPr>
        <w:pStyle w:val="Heading2"/>
        <w:jc w:val="both"/>
      </w:pPr>
      <w:bookmarkStart w:id="6" w:name="_Toc475004340"/>
      <w:r>
        <w:t>2</w:t>
      </w:r>
      <w:r w:rsidR="00335032">
        <w:t>.1 Current Business Model</w:t>
      </w:r>
      <w:r w:rsidR="00993362">
        <w:t xml:space="preserve"> (As-Is)</w:t>
      </w:r>
      <w:bookmarkEnd w:id="6"/>
    </w:p>
    <w:p w:rsidR="00335032" w:rsidRDefault="00C51407" w:rsidP="001531DB">
      <w:pPr>
        <w:jc w:val="both"/>
        <w:rPr>
          <w:i/>
          <w:color w:val="31849B" w:themeColor="accent5" w:themeShade="BF"/>
        </w:rPr>
      </w:pPr>
      <w:r>
        <w:rPr>
          <w:i/>
          <w:color w:val="31849B" w:themeColor="accent5" w:themeShade="BF"/>
        </w:rPr>
        <w:t xml:space="preserve">For </w:t>
      </w:r>
      <w:r w:rsidR="00F36D67">
        <w:rPr>
          <w:i/>
          <w:color w:val="31849B" w:themeColor="accent5" w:themeShade="BF"/>
        </w:rPr>
        <w:t>Easy Payment (EP)</w:t>
      </w:r>
      <w:r>
        <w:rPr>
          <w:i/>
          <w:color w:val="31849B" w:themeColor="accent5" w:themeShade="BF"/>
        </w:rPr>
        <w:t xml:space="preserve">, </w:t>
      </w:r>
      <w:r w:rsidR="00615194">
        <w:rPr>
          <w:i/>
          <w:color w:val="31849B" w:themeColor="accent5" w:themeShade="BF"/>
        </w:rPr>
        <w:t xml:space="preserve">Customer’s Eligible Loan Limit unable to </w:t>
      </w:r>
      <w:r w:rsidR="00653A31">
        <w:rPr>
          <w:i/>
          <w:color w:val="31849B" w:themeColor="accent5" w:themeShade="BF"/>
        </w:rPr>
        <w:t>increase</w:t>
      </w:r>
      <w:r w:rsidR="001738AB">
        <w:rPr>
          <w:i/>
          <w:color w:val="31849B" w:themeColor="accent5" w:themeShade="BF"/>
        </w:rPr>
        <w:t xml:space="preserve"> during </w:t>
      </w:r>
      <w:r w:rsidR="00615194">
        <w:rPr>
          <w:i/>
          <w:color w:val="31849B" w:themeColor="accent5" w:themeShade="BF"/>
        </w:rPr>
        <w:t xml:space="preserve">the QR Code/Approval Code validity period. </w:t>
      </w:r>
    </w:p>
    <w:p w:rsidR="00653A31" w:rsidRPr="00157479" w:rsidRDefault="00C51407" w:rsidP="001531DB">
      <w:pPr>
        <w:jc w:val="both"/>
        <w:rPr>
          <w:i/>
          <w:color w:val="31849B" w:themeColor="accent5" w:themeShade="BF"/>
        </w:rPr>
      </w:pPr>
      <w:r>
        <w:rPr>
          <w:i/>
          <w:color w:val="31849B" w:themeColor="accent5" w:themeShade="BF"/>
        </w:rPr>
        <w:t xml:space="preserve">For </w:t>
      </w:r>
      <w:r w:rsidR="00F36D67">
        <w:rPr>
          <w:i/>
          <w:color w:val="31849B" w:themeColor="accent5" w:themeShade="BF"/>
        </w:rPr>
        <w:t>Personal Finance (PF)</w:t>
      </w:r>
      <w:r>
        <w:rPr>
          <w:i/>
          <w:color w:val="31849B" w:themeColor="accent5" w:themeShade="BF"/>
        </w:rPr>
        <w:t xml:space="preserve">, no special privileges for </w:t>
      </w:r>
      <w:r w:rsidR="007D4775">
        <w:rPr>
          <w:i/>
          <w:color w:val="31849B" w:themeColor="accent5" w:themeShade="BF"/>
        </w:rPr>
        <w:t>XPRESS</w:t>
      </w:r>
      <w:r>
        <w:rPr>
          <w:i/>
          <w:color w:val="31849B" w:themeColor="accent5" w:themeShade="BF"/>
        </w:rPr>
        <w:t>+ Customers applying for Personal Financing</w:t>
      </w:r>
      <w:r w:rsidR="00653A31">
        <w:rPr>
          <w:i/>
          <w:color w:val="31849B" w:themeColor="accent5" w:themeShade="BF"/>
        </w:rPr>
        <w:t>.</w:t>
      </w:r>
    </w:p>
    <w:p w:rsidR="00335032" w:rsidRPr="00335032" w:rsidRDefault="005034DC" w:rsidP="001531DB">
      <w:pPr>
        <w:pStyle w:val="Heading2"/>
        <w:jc w:val="both"/>
      </w:pPr>
      <w:bookmarkStart w:id="7" w:name="_Toc475004341"/>
      <w:r>
        <w:t>2</w:t>
      </w:r>
      <w:r w:rsidR="00335032">
        <w:t>.2 Proposed Business Model</w:t>
      </w:r>
      <w:r w:rsidR="00993362">
        <w:t xml:space="preserve"> (To-Be)</w:t>
      </w:r>
      <w:bookmarkEnd w:id="7"/>
    </w:p>
    <w:p w:rsidR="00877641" w:rsidRDefault="00615194" w:rsidP="00877641">
      <w:pPr>
        <w:rPr>
          <w:i/>
          <w:color w:val="31849B" w:themeColor="accent5" w:themeShade="BF"/>
        </w:rPr>
      </w:pPr>
      <w:bookmarkStart w:id="8" w:name="_Toc475004342"/>
      <w:r>
        <w:rPr>
          <w:i/>
          <w:color w:val="31849B" w:themeColor="accent5" w:themeShade="BF"/>
        </w:rPr>
        <w:t>Customer’s Elig</w:t>
      </w:r>
      <w:r w:rsidR="001738AB">
        <w:rPr>
          <w:i/>
          <w:color w:val="31849B" w:themeColor="accent5" w:themeShade="BF"/>
        </w:rPr>
        <w:t xml:space="preserve">ible Loan Limit can be reassessed by submitting </w:t>
      </w:r>
      <w:r w:rsidR="00877641" w:rsidRPr="00877641">
        <w:rPr>
          <w:i/>
          <w:color w:val="31849B" w:themeColor="accent5" w:themeShade="BF"/>
        </w:rPr>
        <w:t xml:space="preserve">Income Documents </w:t>
      </w:r>
      <w:r w:rsidR="001738AB">
        <w:rPr>
          <w:i/>
          <w:color w:val="31849B" w:themeColor="accent5" w:themeShade="BF"/>
        </w:rPr>
        <w:t>to ACS Website</w:t>
      </w:r>
    </w:p>
    <w:p w:rsidR="00653A31" w:rsidRPr="00877641" w:rsidRDefault="007D4775" w:rsidP="00877641">
      <w:pPr>
        <w:rPr>
          <w:i/>
          <w:color w:val="31849B" w:themeColor="accent5" w:themeShade="BF"/>
        </w:rPr>
      </w:pPr>
      <w:r>
        <w:rPr>
          <w:i/>
          <w:color w:val="31849B" w:themeColor="accent5" w:themeShade="BF"/>
        </w:rPr>
        <w:t>XPRESS</w:t>
      </w:r>
      <w:r w:rsidR="00653A31">
        <w:rPr>
          <w:i/>
          <w:color w:val="31849B" w:themeColor="accent5" w:themeShade="BF"/>
        </w:rPr>
        <w:t>+ Customers will have faster Personal Financing Application Processing time.</w:t>
      </w:r>
    </w:p>
    <w:p w:rsidR="00877641" w:rsidRPr="00877641" w:rsidRDefault="00877641" w:rsidP="00AC64C5">
      <w:pPr>
        <w:pStyle w:val="ListParagraph"/>
        <w:numPr>
          <w:ilvl w:val="0"/>
          <w:numId w:val="12"/>
        </w:numPr>
        <w:rPr>
          <w:i/>
          <w:color w:val="31849B" w:themeColor="accent5" w:themeShade="BF"/>
        </w:rPr>
      </w:pPr>
      <w:r w:rsidRPr="00877641">
        <w:rPr>
          <w:i/>
          <w:color w:val="31849B" w:themeColor="accent5" w:themeShade="BF"/>
        </w:rPr>
        <w:t>Customers to furnish latest Income Documents in the event:</w:t>
      </w:r>
    </w:p>
    <w:p w:rsidR="00877641" w:rsidRPr="00877641" w:rsidRDefault="00877641" w:rsidP="00AC64C5">
      <w:pPr>
        <w:pStyle w:val="ListParagraph"/>
        <w:numPr>
          <w:ilvl w:val="0"/>
          <w:numId w:val="13"/>
        </w:numPr>
        <w:rPr>
          <w:i/>
          <w:color w:val="31849B" w:themeColor="accent5" w:themeShade="BF"/>
        </w:rPr>
      </w:pPr>
      <w:r w:rsidRPr="00877641">
        <w:rPr>
          <w:i/>
          <w:color w:val="31849B" w:themeColor="accent5" w:themeShade="BF"/>
        </w:rPr>
        <w:t>Customer applies for PF Facility (Mandatory)</w:t>
      </w:r>
    </w:p>
    <w:p w:rsidR="00877641" w:rsidRPr="00877641" w:rsidRDefault="00877641" w:rsidP="00AC64C5">
      <w:pPr>
        <w:pStyle w:val="ListParagraph"/>
        <w:numPr>
          <w:ilvl w:val="0"/>
          <w:numId w:val="13"/>
        </w:numPr>
        <w:rPr>
          <w:i/>
          <w:color w:val="31849B" w:themeColor="accent5" w:themeShade="BF"/>
        </w:rPr>
      </w:pPr>
      <w:r w:rsidRPr="00877641">
        <w:rPr>
          <w:i/>
          <w:color w:val="31849B" w:themeColor="accent5" w:themeShade="BF"/>
        </w:rPr>
        <w:t>Customer wishes to increase Eligible Loan Limit (applicable for other Eligible Products)</w:t>
      </w:r>
    </w:p>
    <w:p w:rsidR="00877641" w:rsidRPr="00877641" w:rsidRDefault="00877641" w:rsidP="00AC64C5">
      <w:pPr>
        <w:pStyle w:val="ListParagraph"/>
        <w:numPr>
          <w:ilvl w:val="0"/>
          <w:numId w:val="12"/>
        </w:numPr>
        <w:rPr>
          <w:i/>
          <w:color w:val="31849B" w:themeColor="accent5" w:themeShade="BF"/>
        </w:rPr>
      </w:pPr>
      <w:r w:rsidRPr="00877641">
        <w:rPr>
          <w:i/>
          <w:color w:val="31849B" w:themeColor="accent5" w:themeShade="BF"/>
        </w:rPr>
        <w:t>Please refer to Income Document Requirement by Products.</w:t>
      </w:r>
    </w:p>
    <w:p w:rsidR="00FD78F0" w:rsidRDefault="00877641" w:rsidP="00AC64C5">
      <w:pPr>
        <w:pStyle w:val="ListParagraph"/>
        <w:numPr>
          <w:ilvl w:val="0"/>
          <w:numId w:val="14"/>
        </w:numPr>
        <w:rPr>
          <w:i/>
          <w:color w:val="31849B" w:themeColor="accent5" w:themeShade="BF"/>
        </w:rPr>
      </w:pPr>
      <w:r w:rsidRPr="00877641">
        <w:rPr>
          <w:i/>
          <w:color w:val="31849B" w:themeColor="accent5" w:themeShade="BF"/>
        </w:rPr>
        <w:t xml:space="preserve">CPR-EPA-A01 Easy Payment Assessment Policy  </w:t>
      </w:r>
    </w:p>
    <w:p w:rsidR="0067376A" w:rsidRPr="00FD78F0" w:rsidRDefault="00877641" w:rsidP="00AC64C5">
      <w:pPr>
        <w:pStyle w:val="ListParagraph"/>
        <w:numPr>
          <w:ilvl w:val="0"/>
          <w:numId w:val="14"/>
        </w:numPr>
        <w:rPr>
          <w:i/>
          <w:color w:val="31849B" w:themeColor="accent5" w:themeShade="BF"/>
        </w:rPr>
      </w:pPr>
      <w:r w:rsidRPr="00FD78F0">
        <w:rPr>
          <w:i/>
          <w:color w:val="31849B" w:themeColor="accent5" w:themeShade="BF"/>
        </w:rPr>
        <w:t>CPR-PFA-A01 Person</w:t>
      </w:r>
      <w:r w:rsidR="0080364C">
        <w:rPr>
          <w:i/>
          <w:color w:val="31849B" w:themeColor="accent5" w:themeShade="BF"/>
        </w:rPr>
        <w:t>al Financing Assessment Policy</w:t>
      </w:r>
      <w:r w:rsidR="0067376A">
        <w:br w:type="page"/>
      </w:r>
    </w:p>
    <w:p w:rsidR="00904484" w:rsidRDefault="00904484" w:rsidP="009D2086">
      <w:pPr>
        <w:pStyle w:val="Heading1"/>
        <w:numPr>
          <w:ilvl w:val="0"/>
          <w:numId w:val="2"/>
        </w:numPr>
        <w:ind w:left="426" w:hanging="426"/>
        <w:jc w:val="both"/>
        <w:sectPr w:rsidR="00904484" w:rsidSect="0006288F">
          <w:headerReference w:type="default" r:id="rId15"/>
          <w:footerReference w:type="default" r:id="rId16"/>
          <w:pgSz w:w="11906" w:h="16838"/>
          <w:pgMar w:top="1440" w:right="1440" w:bottom="1440" w:left="1440" w:header="708" w:footer="708" w:gutter="0"/>
          <w:pgBorders w:offsetFrom="page">
            <w:top w:val="none" w:sz="0" w:space="0" w:color="455C00" w:shadow="1" w:frame="1"/>
            <w:left w:val="none" w:sz="0" w:space="28" w:color="0A0100" w:shadow="1"/>
            <w:bottom w:val="none" w:sz="0" w:space="13" w:color="2C5D00" w:shadow="1"/>
            <w:right w:val="none" w:sz="34" w:space="13" w:color="000004" w:shadow="1"/>
          </w:pgBorders>
          <w:cols w:space="708"/>
          <w:docGrid w:linePitch="360"/>
        </w:sectPr>
      </w:pPr>
    </w:p>
    <w:p w:rsidR="00335032" w:rsidRDefault="00335032" w:rsidP="009D2086">
      <w:pPr>
        <w:pStyle w:val="Heading1"/>
        <w:numPr>
          <w:ilvl w:val="0"/>
          <w:numId w:val="2"/>
        </w:numPr>
        <w:ind w:left="426" w:hanging="426"/>
        <w:jc w:val="both"/>
      </w:pPr>
      <w:r>
        <w:t>Functional Requirement</w:t>
      </w:r>
      <w:bookmarkEnd w:id="8"/>
    </w:p>
    <w:p w:rsidR="00723EE6" w:rsidRDefault="00F54ED7" w:rsidP="00723EE6">
      <w:r>
        <w:t xml:space="preserve">3.1. </w:t>
      </w:r>
      <w:r w:rsidR="00653154">
        <w:t>Request</w:t>
      </w:r>
      <w:r w:rsidR="00723EE6">
        <w:t xml:space="preserve"> of eligible loan limit increase is submitted through </w:t>
      </w:r>
      <w:r w:rsidR="00653154">
        <w:t xml:space="preserve">ACS </w:t>
      </w:r>
      <w:r w:rsidR="00723EE6">
        <w:t xml:space="preserve">consumer web, </w:t>
      </w:r>
      <w:hyperlink r:id="rId17" w:history="1">
        <w:r w:rsidR="00723EE6" w:rsidRPr="001174BD">
          <w:rPr>
            <w:rStyle w:val="Hyperlink"/>
          </w:rPr>
          <w:t>www.aeoncredit.com.my</w:t>
        </w:r>
      </w:hyperlink>
      <w:r w:rsidR="00653154">
        <w:t>,</w:t>
      </w:r>
      <w:r w:rsidR="00723EE6">
        <w:t xml:space="preserve"> applicable </w:t>
      </w:r>
      <w:r w:rsidR="00653154">
        <w:t xml:space="preserve">only </w:t>
      </w:r>
      <w:r w:rsidR="00723EE6">
        <w:t>to customer</w:t>
      </w:r>
      <w:r w:rsidR="00653154">
        <w:t>s</w:t>
      </w:r>
      <w:r w:rsidR="00723EE6">
        <w:t xml:space="preserve"> with an active AEON Member PLUS Card (XPRESS+). The Customer</w:t>
      </w:r>
      <w:r w:rsidR="00653154">
        <w:t xml:space="preserve">s’ </w:t>
      </w:r>
      <w:r w:rsidR="00723EE6">
        <w:t xml:space="preserve">XPRESS+ Approval Code </w:t>
      </w:r>
      <w:r w:rsidR="00653154">
        <w:t>must be at least</w:t>
      </w:r>
      <w:r w:rsidR="00723EE6">
        <w:t xml:space="preserve"> five (5) calendar days </w:t>
      </w:r>
      <w:r w:rsidR="00653154">
        <w:t xml:space="preserve">validity period </w:t>
      </w:r>
      <w:r w:rsidR="00723EE6">
        <w:t>at the time of request</w:t>
      </w:r>
      <w:r w:rsidR="00B06607">
        <w:t xml:space="preserve"> and “Consumer Durable EP Loan Limit” and “Motorcycle Financing Loan Limit” does not reach the maximum RM5</w:t>
      </w:r>
      <w:r w:rsidR="00427C9D">
        <w:t>, 000</w:t>
      </w:r>
      <w:r w:rsidR="00B06607">
        <w:t xml:space="preserve"> and RM7</w:t>
      </w:r>
      <w:r w:rsidR="00427C9D">
        <w:t>, 500</w:t>
      </w:r>
      <w:r w:rsidR="00B06607">
        <w:t xml:space="preserve"> respectively</w:t>
      </w:r>
      <w:r w:rsidR="00723EE6">
        <w:t>.</w:t>
      </w:r>
    </w:p>
    <w:tbl>
      <w:tblPr>
        <w:tblStyle w:val="TableGrid"/>
        <w:tblW w:w="5000" w:type="pct"/>
        <w:tblLayout w:type="fixed"/>
        <w:tblLook w:val="04A0" w:firstRow="1" w:lastRow="0" w:firstColumn="1" w:lastColumn="0" w:noHBand="0" w:noVBand="1"/>
      </w:tblPr>
      <w:tblGrid>
        <w:gridCol w:w="828"/>
        <w:gridCol w:w="7501"/>
        <w:gridCol w:w="913"/>
      </w:tblGrid>
      <w:tr w:rsidR="006917B5" w:rsidRPr="00491F72" w:rsidTr="00EF3855">
        <w:trPr>
          <w:tblHeader/>
        </w:trPr>
        <w:tc>
          <w:tcPr>
            <w:tcW w:w="448" w:type="pct"/>
            <w:shd w:val="clear" w:color="auto" w:fill="D9D9D9" w:themeFill="background1" w:themeFillShade="D9"/>
          </w:tcPr>
          <w:p w:rsidR="006917B5" w:rsidRPr="00AF01BA" w:rsidRDefault="006917B5" w:rsidP="007F4864">
            <w:pPr>
              <w:jc w:val="both"/>
              <w:rPr>
                <w:b/>
                <w:sz w:val="18"/>
                <w:szCs w:val="18"/>
              </w:rPr>
            </w:pPr>
            <w:r w:rsidRPr="00AF01BA">
              <w:rPr>
                <w:b/>
                <w:sz w:val="18"/>
                <w:szCs w:val="18"/>
              </w:rPr>
              <w:t>No.</w:t>
            </w:r>
          </w:p>
        </w:tc>
        <w:tc>
          <w:tcPr>
            <w:tcW w:w="4058" w:type="pct"/>
            <w:shd w:val="clear" w:color="auto" w:fill="D9D9D9" w:themeFill="background1" w:themeFillShade="D9"/>
          </w:tcPr>
          <w:p w:rsidR="006917B5" w:rsidRPr="00AF01BA" w:rsidRDefault="006917B5" w:rsidP="007F4864">
            <w:pPr>
              <w:jc w:val="both"/>
              <w:rPr>
                <w:b/>
                <w:sz w:val="18"/>
                <w:szCs w:val="18"/>
              </w:rPr>
            </w:pPr>
            <w:r w:rsidRPr="00AF01BA">
              <w:rPr>
                <w:b/>
                <w:sz w:val="18"/>
                <w:szCs w:val="18"/>
              </w:rPr>
              <w:t>Requirement</w:t>
            </w:r>
          </w:p>
        </w:tc>
        <w:tc>
          <w:tcPr>
            <w:tcW w:w="494" w:type="pct"/>
            <w:shd w:val="clear" w:color="auto" w:fill="D9D9D9" w:themeFill="background1" w:themeFillShade="D9"/>
          </w:tcPr>
          <w:p w:rsidR="006917B5" w:rsidRPr="00AF01BA" w:rsidRDefault="006917B5" w:rsidP="007F4864">
            <w:pPr>
              <w:jc w:val="center"/>
              <w:rPr>
                <w:b/>
                <w:sz w:val="18"/>
                <w:szCs w:val="18"/>
              </w:rPr>
            </w:pPr>
            <w:r w:rsidRPr="00AF01BA">
              <w:rPr>
                <w:b/>
                <w:sz w:val="18"/>
                <w:szCs w:val="18"/>
              </w:rPr>
              <w:t>Feedback</w:t>
            </w:r>
          </w:p>
        </w:tc>
      </w:tr>
      <w:tr w:rsidR="007F0261" w:rsidRPr="00F36D67" w:rsidTr="00EF3855">
        <w:trPr>
          <w:trHeight w:val="70"/>
        </w:trPr>
        <w:tc>
          <w:tcPr>
            <w:tcW w:w="448" w:type="pct"/>
          </w:tcPr>
          <w:p w:rsidR="007F0261" w:rsidRPr="007477F9" w:rsidRDefault="00EF3855" w:rsidP="007F4864">
            <w:pPr>
              <w:jc w:val="both"/>
              <w:rPr>
                <w:b/>
              </w:rPr>
            </w:pPr>
            <w:r>
              <w:rPr>
                <w:b/>
              </w:rPr>
              <w:t>3</w:t>
            </w:r>
            <w:r w:rsidR="00C11EA5">
              <w:rPr>
                <w:b/>
              </w:rPr>
              <w:t>.1</w:t>
            </w:r>
            <w:r>
              <w:rPr>
                <w:b/>
              </w:rPr>
              <w:t>.1</w:t>
            </w:r>
          </w:p>
        </w:tc>
        <w:tc>
          <w:tcPr>
            <w:tcW w:w="4058" w:type="pct"/>
          </w:tcPr>
          <w:p w:rsidR="00F044EC" w:rsidRDefault="00F044EC" w:rsidP="00C51E47">
            <w:r>
              <w:t xml:space="preserve">My Account </w:t>
            </w:r>
          </w:p>
          <w:p w:rsidR="00C51E47" w:rsidRDefault="00C51E47" w:rsidP="00C51E47">
            <w:r>
              <w:t xml:space="preserve">Click on “Request Increase Loan Limit” for customer to increase their loan limit located on the right-side of the Loan Limit </w:t>
            </w:r>
          </w:p>
          <w:p w:rsidR="00C51E47" w:rsidRDefault="00C51E47" w:rsidP="003506E5">
            <w:pPr>
              <w:jc w:val="both"/>
              <w:rPr>
                <w:b/>
              </w:rPr>
            </w:pPr>
          </w:p>
          <w:p w:rsidR="007F0261" w:rsidRPr="002267AA" w:rsidRDefault="00466077" w:rsidP="003506E5">
            <w:pPr>
              <w:jc w:val="both"/>
              <w:rPr>
                <w:b/>
              </w:rPr>
            </w:pPr>
            <w:r>
              <w:rPr>
                <w:noProof/>
                <w:lang w:val="en-US" w:eastAsia="zh-CN"/>
              </w:rPr>
              <w:pict>
                <v:shape id="_x0000_s1028" type="#_x0000_t202" style="position:absolute;left:0;text-align:left;margin-left:182.4pt;margin-top:139.7pt;width:185.8pt;height:44.55pt;z-index:251660288;mso-position-horizontal-relative:text;mso-position-vertical-relative:text" stroked="f">
                  <v:textbox style="mso-next-textbox:#_x0000_s1028">
                    <w:txbxContent>
                      <w:p w:rsidR="00466077" w:rsidRPr="00C11EA5" w:rsidRDefault="00466077" w:rsidP="00C11EA5">
                        <w:pPr>
                          <w:spacing w:after="0" w:line="240" w:lineRule="auto"/>
                          <w:rPr>
                            <w:b/>
                            <w:color w:val="FF00FF"/>
                            <w:sz w:val="16"/>
                            <w:szCs w:val="16"/>
                            <w:u w:val="single"/>
                            <w:lang w:val="en-US"/>
                          </w:rPr>
                        </w:pPr>
                        <w:r w:rsidRPr="00C11EA5">
                          <w:rPr>
                            <w:b/>
                            <w:color w:val="FF00FF"/>
                            <w:sz w:val="16"/>
                            <w:szCs w:val="16"/>
                            <w:u w:val="single"/>
                            <w:lang w:val="en-US"/>
                          </w:rPr>
                          <w:t xml:space="preserve">Request Increase Loan Limit </w:t>
                        </w:r>
                      </w:p>
                      <w:p w:rsidR="00466077" w:rsidRPr="00C11EA5" w:rsidRDefault="00466077" w:rsidP="00C11EA5">
                        <w:pPr>
                          <w:spacing w:after="0" w:line="240" w:lineRule="auto"/>
                          <w:rPr>
                            <w:sz w:val="14"/>
                            <w:szCs w:val="16"/>
                            <w:lang w:val="en-US"/>
                          </w:rPr>
                        </w:pPr>
                        <w:r w:rsidRPr="00C11EA5">
                          <w:rPr>
                            <w:sz w:val="14"/>
                            <w:szCs w:val="16"/>
                            <w:lang w:val="en-US"/>
                          </w:rPr>
                          <w:t>Last Income Document Uploaded on 15/01/2019 @ 9.52am</w:t>
                        </w:r>
                      </w:p>
                      <w:p w:rsidR="00466077" w:rsidRPr="00653154" w:rsidRDefault="00466077" w:rsidP="00653154">
                        <w:pPr>
                          <w:rPr>
                            <w:b/>
                            <w:color w:val="FF00FF"/>
                            <w:sz w:val="16"/>
                            <w:lang w:val="en-US"/>
                          </w:rPr>
                        </w:pPr>
                      </w:p>
                      <w:p w:rsidR="00466077" w:rsidRDefault="00466077">
                        <w:pPr>
                          <w:rPr>
                            <w:del w:id="9" w:author="Cheam Jinn Yeung (HQ-MDE-EMON)" w:date="2018-03-20T09:31:00Z"/>
                            <w:b/>
                            <w:color w:val="FF00FF"/>
                            <w:sz w:val="16"/>
                            <w:szCs w:val="16"/>
                            <w:lang w:val="en-US"/>
                          </w:rPr>
                        </w:pPr>
                      </w:p>
                      <w:p w:rsidR="00466077" w:rsidRPr="007D4535" w:rsidRDefault="00466077">
                        <w:pPr>
                          <w:rPr>
                            <w:b/>
                            <w:color w:val="FF00FF"/>
                            <w:sz w:val="16"/>
                            <w:szCs w:val="16"/>
                            <w:lang w:val="en-US"/>
                          </w:rPr>
                        </w:pPr>
                      </w:p>
                    </w:txbxContent>
                  </v:textbox>
                </v:shape>
              </w:pict>
            </w:r>
            <w:r w:rsidR="0094694C">
              <w:rPr>
                <w:noProof/>
                <w:lang w:eastAsia="en-MY"/>
              </w:rPr>
              <w:drawing>
                <wp:inline distT="0" distB="0" distL="0" distR="0" wp14:anchorId="5F5E46A2" wp14:editId="3EC8A95E">
                  <wp:extent cx="4609389" cy="25189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617474" cy="2523331"/>
                          </a:xfrm>
                          <a:prstGeom prst="rect">
                            <a:avLst/>
                          </a:prstGeom>
                        </pic:spPr>
                      </pic:pic>
                    </a:graphicData>
                  </a:graphic>
                </wp:inline>
              </w:drawing>
            </w:r>
          </w:p>
        </w:tc>
        <w:tc>
          <w:tcPr>
            <w:tcW w:w="494" w:type="pct"/>
          </w:tcPr>
          <w:p w:rsidR="00653154" w:rsidRPr="00F36D67" w:rsidRDefault="00856FE2" w:rsidP="00653154">
            <w:pPr>
              <w:rPr>
                <w:b/>
                <w:color w:val="FF00FF"/>
                <w:sz w:val="16"/>
                <w:szCs w:val="16"/>
                <w:u w:val="single"/>
                <w:lang w:val="en-US"/>
              </w:rPr>
            </w:pPr>
            <w:r w:rsidRPr="00F36D67">
              <w:rPr>
                <w:noProof/>
                <w:sz w:val="16"/>
                <w:szCs w:val="16"/>
                <w:lang w:eastAsia="en-MY"/>
              </w:rPr>
              <mc:AlternateContent>
                <mc:Choice Requires="wps">
                  <w:drawing>
                    <wp:anchor distT="0" distB="0" distL="114300" distR="114300" simplePos="0" relativeHeight="251722752" behindDoc="0" locked="0" layoutInCell="1" allowOverlap="1" wp14:editId="5903E7A5">
                      <wp:simplePos x="0" y="0"/>
                      <wp:positionH relativeFrom="column">
                        <wp:posOffset>6200140</wp:posOffset>
                      </wp:positionH>
                      <wp:positionV relativeFrom="paragraph">
                        <wp:posOffset>2219325</wp:posOffset>
                      </wp:positionV>
                      <wp:extent cx="2124710" cy="2266315"/>
                      <wp:effectExtent l="1913890" t="9525" r="9525" b="13335"/>
                      <wp:wrapNone/>
                      <wp:docPr id="87" name="Rounded 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4710" cy="2266315"/>
                              </a:xfrm>
                              <a:prstGeom prst="wedgeRoundRectCallout">
                                <a:avLst>
                                  <a:gd name="adj1" fmla="val -137926"/>
                                  <a:gd name="adj2" fmla="val 27569"/>
                                  <a:gd name="adj3" fmla="val 16667"/>
                                </a:avLst>
                              </a:prstGeom>
                              <a:solidFill>
                                <a:srgbClr val="FFFFFF"/>
                              </a:solidFill>
                              <a:ln w="9525">
                                <a:solidFill>
                                  <a:srgbClr val="000000"/>
                                </a:solidFill>
                                <a:miter lim="800000"/>
                                <a:headEnd/>
                                <a:tailEnd/>
                              </a:ln>
                            </wps:spPr>
                            <wps:txbx>
                              <w:txbxContent>
                                <w:p w:rsidR="00466077" w:rsidRPr="00A058EC" w:rsidRDefault="00466077" w:rsidP="00C51407">
                                  <w:pPr>
                                    <w:rPr>
                                      <w:sz w:val="16"/>
                                      <w:szCs w:val="16"/>
                                    </w:rPr>
                                  </w:pPr>
                                  <w:r w:rsidRPr="00A058EC">
                                    <w:rPr>
                                      <w:sz w:val="16"/>
                                      <w:szCs w:val="16"/>
                                    </w:rPr>
                                    <w:t>Add View XPRESS+ LOAN SUMMARY</w:t>
                                  </w:r>
                                  <w:r>
                                    <w:rPr>
                                      <w:sz w:val="16"/>
                                      <w:szCs w:val="16"/>
                                    </w:rPr>
                                    <w:t xml:space="preserve"> &amp; </w:t>
                                  </w:r>
                                  <w:r w:rsidRPr="00A058EC">
                                    <w:rPr>
                                      <w:sz w:val="16"/>
                                      <w:szCs w:val="16"/>
                                    </w:rPr>
                                    <w:t>APPLY PERSONAL FINANCING NOW</w:t>
                                  </w:r>
                                </w:p>
                                <w:p w:rsidR="00466077" w:rsidRDefault="00466077" w:rsidP="00C51407">
                                  <w:pPr>
                                    <w:rPr>
                                      <w:ins w:id="10" w:author="Cheam Jinn Yeung (HQ-MDE-EMON)" w:date="2018-03-20T09:31:00Z"/>
                                    </w:rPr>
                                  </w:pPr>
                                  <w:r>
                                    <w:rPr>
                                      <w:noProof/>
                                      <w:lang w:eastAsia="en-MY"/>
                                    </w:rPr>
                                    <w:drawing>
                                      <wp:inline distT="0" distB="0" distL="0" distR="0" wp14:anchorId="4FEDC670" wp14:editId="6FE29731">
                                        <wp:extent cx="1504950" cy="12858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0" cy="1285875"/>
                                                </a:xfrm>
                                                <a:prstGeom prst="rect">
                                                  <a:avLst/>
                                                </a:prstGeom>
                                                <a:noFill/>
                                                <a:ln>
                                                  <a:noFill/>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87" o:spid="_x0000_s1026" type="#_x0000_t62" style="position:absolute;margin-left:488.2pt;margin-top:174.75pt;width:167.3pt;height:178.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" adj="-18992,16755">
                      <v:textbox style="mso-fit-shape-to-text:t">
                        <w:txbxContent>
                          <w:p w:rsidR="00466077" w:rsidRPr="00A058EC" w:rsidRDefault="00466077" w:rsidP="00C51407">
                            <w:pPr>
                              <w:rPr>
                                <w:sz w:val="16"/>
                                <w:szCs w:val="16"/>
                              </w:rPr>
                            </w:pPr>
                            <w:r w:rsidRPr="00A058EC">
                              <w:rPr>
                                <w:sz w:val="16"/>
                                <w:szCs w:val="16"/>
                              </w:rPr>
                              <w:t>Add View XPRESS+ LOAN SUMMARY</w:t>
                            </w:r>
                            <w:r>
                              <w:rPr>
                                <w:sz w:val="16"/>
                                <w:szCs w:val="16"/>
                              </w:rPr>
                              <w:t xml:space="preserve"> &amp; </w:t>
                            </w:r>
                            <w:r w:rsidRPr="00A058EC">
                              <w:rPr>
                                <w:sz w:val="16"/>
                                <w:szCs w:val="16"/>
                              </w:rPr>
                              <w:t>APPLY PERSONAL FINANCING NOW</w:t>
                            </w:r>
                          </w:p>
                          <w:p w:rsidR="00466077" w:rsidRDefault="00466077" w:rsidP="00C51407">
                            <w:pPr>
                              <w:rPr>
                                <w:ins w:id="11" w:author="Cheam Jinn Yeung (HQ-MDE-EMON)" w:date="2018-03-20T09:31:00Z"/>
                              </w:rPr>
                            </w:pPr>
                            <w:r>
                              <w:rPr>
                                <w:noProof/>
                                <w:lang w:eastAsia="en-MY"/>
                              </w:rPr>
                              <w:drawing>
                                <wp:inline distT="0" distB="0" distL="0" distR="0" wp14:anchorId="4FEDC670" wp14:editId="6FE29731">
                                  <wp:extent cx="1504950" cy="12858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0" cy="1285875"/>
                                          </a:xfrm>
                                          <a:prstGeom prst="rect">
                                            <a:avLst/>
                                          </a:prstGeom>
                                          <a:noFill/>
                                          <a:ln>
                                            <a:noFill/>
                                          </a:ln>
                                        </pic:spPr>
                                      </pic:pic>
                                    </a:graphicData>
                                  </a:graphic>
                                </wp:inline>
                              </w:drawing>
                            </w:r>
                          </w:p>
                        </w:txbxContent>
                      </v:textbox>
                    </v:shape>
                  </w:pict>
                </mc:Fallback>
              </mc:AlternateContent>
            </w:r>
            <w:r w:rsidRPr="00F36D67">
              <w:rPr>
                <w:noProof/>
                <w:sz w:val="16"/>
                <w:szCs w:val="16"/>
                <w:lang w:eastAsia="en-MY"/>
              </w:rPr>
              <mc:AlternateContent>
                <mc:Choice Requires="wps">
                  <w:drawing>
                    <wp:anchor distT="0" distB="0" distL="114300" distR="114300" simplePos="0" relativeHeight="251721728" behindDoc="0" locked="0" layoutInCell="1" allowOverlap="1" wp14:editId="2B9C0977">
                      <wp:simplePos x="0" y="0"/>
                      <wp:positionH relativeFrom="column">
                        <wp:posOffset>6200140</wp:posOffset>
                      </wp:positionH>
                      <wp:positionV relativeFrom="paragraph">
                        <wp:posOffset>2219325</wp:posOffset>
                      </wp:positionV>
                      <wp:extent cx="2124710" cy="2266315"/>
                      <wp:effectExtent l="1913890" t="9525" r="9525" b="13335"/>
                      <wp:wrapNone/>
                      <wp:docPr id="63" name="Rounded Rectangular Callout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4710" cy="2266315"/>
                              </a:xfrm>
                              <a:prstGeom prst="wedgeRoundRectCallout">
                                <a:avLst>
                                  <a:gd name="adj1" fmla="val -137926"/>
                                  <a:gd name="adj2" fmla="val 27569"/>
                                  <a:gd name="adj3" fmla="val 16667"/>
                                </a:avLst>
                              </a:prstGeom>
                              <a:solidFill>
                                <a:srgbClr val="FFFFFF"/>
                              </a:solidFill>
                              <a:ln w="9525">
                                <a:solidFill>
                                  <a:srgbClr val="000000"/>
                                </a:solidFill>
                                <a:miter lim="800000"/>
                                <a:headEnd/>
                                <a:tailEnd/>
                              </a:ln>
                            </wps:spPr>
                            <wps:txbx>
                              <w:txbxContent>
                                <w:p w:rsidR="00466077" w:rsidRPr="00A058EC" w:rsidRDefault="00466077" w:rsidP="00C51407">
                                  <w:pPr>
                                    <w:rPr>
                                      <w:sz w:val="16"/>
                                      <w:szCs w:val="16"/>
                                    </w:rPr>
                                  </w:pPr>
                                  <w:r w:rsidRPr="00A058EC">
                                    <w:rPr>
                                      <w:sz w:val="16"/>
                                      <w:szCs w:val="16"/>
                                    </w:rPr>
                                    <w:t>Add View XPRESS+ LOAN SUMMARY</w:t>
                                  </w:r>
                                  <w:r>
                                    <w:rPr>
                                      <w:sz w:val="16"/>
                                      <w:szCs w:val="16"/>
                                    </w:rPr>
                                    <w:t xml:space="preserve"> &amp; </w:t>
                                  </w:r>
                                  <w:r w:rsidRPr="00A058EC">
                                    <w:rPr>
                                      <w:sz w:val="16"/>
                                      <w:szCs w:val="16"/>
                                    </w:rPr>
                                    <w:t>APPLY PERSONAL FINANCING NOW</w:t>
                                  </w:r>
                                </w:p>
                                <w:p w:rsidR="00466077" w:rsidRDefault="00466077" w:rsidP="00C51407">
                                  <w:pPr>
                                    <w:rPr>
                                      <w:ins w:id="12" w:author="Cheam Jinn Yeung (HQ-MDE-EMON)" w:date="2018-03-20T09:31:00Z"/>
                                    </w:rPr>
                                  </w:pPr>
                                  <w:r>
                                    <w:rPr>
                                      <w:noProof/>
                                      <w:lang w:eastAsia="en-MY"/>
                                    </w:rPr>
                                    <w:drawing>
                                      <wp:inline distT="0" distB="0" distL="0" distR="0" wp14:anchorId="03017E5C" wp14:editId="6B5946DE">
                                        <wp:extent cx="1504950" cy="1285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0" cy="1285875"/>
                                                </a:xfrm>
                                                <a:prstGeom prst="rect">
                                                  <a:avLst/>
                                                </a:prstGeom>
                                                <a:noFill/>
                                                <a:ln>
                                                  <a:noFill/>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Rounded Rectangular Callout 63" o:spid="_x0000_s1027" type="#_x0000_t62" style="position:absolute;margin-left:488.2pt;margin-top:174.75pt;width:167.3pt;height:178.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" adj="-18992,16755">
                      <v:textbox style="mso-fit-shape-to-text:t">
                        <w:txbxContent>
                          <w:p w:rsidR="00466077" w:rsidRPr="00A058EC" w:rsidRDefault="00466077" w:rsidP="00C51407">
                            <w:pPr>
                              <w:rPr>
                                <w:sz w:val="16"/>
                                <w:szCs w:val="16"/>
                              </w:rPr>
                            </w:pPr>
                            <w:r w:rsidRPr="00A058EC">
                              <w:rPr>
                                <w:sz w:val="16"/>
                                <w:szCs w:val="16"/>
                              </w:rPr>
                              <w:t>Add View XPRESS+ LOAN SUMMARY</w:t>
                            </w:r>
                            <w:r>
                              <w:rPr>
                                <w:sz w:val="16"/>
                                <w:szCs w:val="16"/>
                              </w:rPr>
                              <w:t xml:space="preserve"> &amp; </w:t>
                            </w:r>
                            <w:r w:rsidRPr="00A058EC">
                              <w:rPr>
                                <w:sz w:val="16"/>
                                <w:szCs w:val="16"/>
                              </w:rPr>
                              <w:t>APPLY PERSONAL FINANCING NOW</w:t>
                            </w:r>
                          </w:p>
                          <w:p w:rsidR="00466077" w:rsidRDefault="00466077" w:rsidP="00C51407">
                            <w:pPr>
                              <w:rPr>
                                <w:ins w:id="13" w:author="Cheam Jinn Yeung (HQ-MDE-EMON)" w:date="2018-03-20T09:31:00Z"/>
                              </w:rPr>
                            </w:pPr>
                            <w:r>
                              <w:rPr>
                                <w:noProof/>
                                <w:lang w:eastAsia="en-MY"/>
                              </w:rPr>
                              <w:drawing>
                                <wp:inline distT="0" distB="0" distL="0" distR="0" wp14:anchorId="03017E5C" wp14:editId="6B5946DE">
                                  <wp:extent cx="1504950" cy="1285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0" cy="1285875"/>
                                          </a:xfrm>
                                          <a:prstGeom prst="rect">
                                            <a:avLst/>
                                          </a:prstGeom>
                                          <a:noFill/>
                                          <a:ln>
                                            <a:noFill/>
                                          </a:ln>
                                        </pic:spPr>
                                      </pic:pic>
                                    </a:graphicData>
                                  </a:graphic>
                                </wp:inline>
                              </w:drawing>
                            </w:r>
                          </w:p>
                        </w:txbxContent>
                      </v:textbox>
                    </v:shape>
                  </w:pict>
                </mc:Fallback>
              </mc:AlternateContent>
            </w:r>
            <w:r w:rsidR="00653154" w:rsidRPr="00F36D67">
              <w:rPr>
                <w:sz w:val="16"/>
                <w:szCs w:val="16"/>
              </w:rPr>
              <w:t>Disable and hide “</w:t>
            </w:r>
            <w:r w:rsidR="00653154" w:rsidRPr="00F36D67">
              <w:rPr>
                <w:b/>
                <w:color w:val="FF00FF"/>
                <w:sz w:val="16"/>
                <w:szCs w:val="16"/>
                <w:u w:val="single"/>
                <w:lang w:val="en-US"/>
              </w:rPr>
              <w:t xml:space="preserve">Request Increase Loan Limit </w:t>
            </w:r>
          </w:p>
          <w:p w:rsidR="00653154" w:rsidRPr="00F36D67" w:rsidRDefault="00653154" w:rsidP="00653154">
            <w:pPr>
              <w:rPr>
                <w:sz w:val="16"/>
                <w:szCs w:val="16"/>
                <w:lang w:val="en-US"/>
              </w:rPr>
            </w:pPr>
            <w:r w:rsidRPr="00F36D67">
              <w:rPr>
                <w:sz w:val="16"/>
                <w:szCs w:val="16"/>
                <w:lang w:val="en-US"/>
              </w:rPr>
              <w:t>Last Income Document Uploaded on 15/01/2019 @ 9.52am</w:t>
            </w:r>
            <w:r w:rsidRPr="00F36D67">
              <w:rPr>
                <w:sz w:val="16"/>
                <w:szCs w:val="16"/>
              </w:rPr>
              <w:t>“</w:t>
            </w:r>
          </w:p>
          <w:p w:rsidR="00B06607" w:rsidRDefault="00B06607" w:rsidP="007F4864">
            <w:pPr>
              <w:rPr>
                <w:sz w:val="16"/>
                <w:szCs w:val="16"/>
                <w:lang w:val="en-US"/>
              </w:rPr>
            </w:pPr>
            <w:r w:rsidRPr="00F36D67">
              <w:rPr>
                <w:sz w:val="16"/>
                <w:szCs w:val="16"/>
                <w:lang w:val="en-US"/>
              </w:rPr>
              <w:t>W</w:t>
            </w:r>
            <w:r w:rsidR="00653154" w:rsidRPr="00F36D67">
              <w:rPr>
                <w:sz w:val="16"/>
                <w:szCs w:val="16"/>
                <w:lang w:val="en-US"/>
              </w:rPr>
              <w:t>hen</w:t>
            </w:r>
            <w:r>
              <w:rPr>
                <w:sz w:val="16"/>
                <w:szCs w:val="16"/>
                <w:lang w:val="en-US"/>
              </w:rPr>
              <w:t>:-</w:t>
            </w:r>
            <w:r w:rsidR="00653154" w:rsidRPr="00F36D67">
              <w:rPr>
                <w:sz w:val="16"/>
                <w:szCs w:val="16"/>
                <w:lang w:val="en-US"/>
              </w:rPr>
              <w:t xml:space="preserve"> </w:t>
            </w:r>
          </w:p>
          <w:p w:rsidR="007F0261" w:rsidRDefault="00B06607" w:rsidP="00B06607">
            <w:pPr>
              <w:rPr>
                <w:sz w:val="16"/>
                <w:szCs w:val="16"/>
                <w:lang w:val="en-US"/>
              </w:rPr>
            </w:pPr>
            <w:r>
              <w:rPr>
                <w:sz w:val="16"/>
                <w:szCs w:val="16"/>
                <w:lang w:val="en-US"/>
              </w:rPr>
              <w:t>1.</w:t>
            </w:r>
            <w:r w:rsidR="00653154" w:rsidRPr="00F36D67">
              <w:rPr>
                <w:sz w:val="16"/>
                <w:szCs w:val="16"/>
                <w:lang w:val="en-US"/>
              </w:rPr>
              <w:t xml:space="preserve">customers Approval Code validity period </w:t>
            </w:r>
            <w:r w:rsidR="00965C9A">
              <w:rPr>
                <w:sz w:val="16"/>
                <w:szCs w:val="16"/>
                <w:lang w:val="en-US"/>
              </w:rPr>
              <w:t xml:space="preserve">is </w:t>
            </w:r>
            <w:r w:rsidR="00653154" w:rsidRPr="00F36D67">
              <w:rPr>
                <w:sz w:val="16"/>
                <w:szCs w:val="16"/>
                <w:lang w:val="en-US"/>
              </w:rPr>
              <w:t>less than 5 days.</w:t>
            </w:r>
          </w:p>
          <w:p w:rsidR="00B06607" w:rsidRPr="00F36D67" w:rsidRDefault="00B06607" w:rsidP="00B06607">
            <w:pPr>
              <w:rPr>
                <w:sz w:val="16"/>
                <w:szCs w:val="16"/>
                <w:lang w:val="en-US"/>
              </w:rPr>
            </w:pPr>
            <w:r>
              <w:rPr>
                <w:sz w:val="16"/>
                <w:szCs w:val="16"/>
                <w:lang w:val="en-US"/>
              </w:rPr>
              <w:t>2. current Loan limit reaches maximum</w:t>
            </w:r>
          </w:p>
        </w:tc>
      </w:tr>
    </w:tbl>
    <w:p w:rsidR="005322B4" w:rsidRDefault="005322B4">
      <w:r>
        <w:br w:type="page"/>
      </w:r>
    </w:p>
    <w:tbl>
      <w:tblPr>
        <w:tblStyle w:val="TableGrid"/>
        <w:tblW w:w="5000" w:type="pct"/>
        <w:tblLayout w:type="fixed"/>
        <w:tblLook w:val="04A0" w:firstRow="1" w:lastRow="0" w:firstColumn="1" w:lastColumn="0" w:noHBand="0" w:noVBand="1"/>
      </w:tblPr>
      <w:tblGrid>
        <w:gridCol w:w="828"/>
        <w:gridCol w:w="7501"/>
        <w:gridCol w:w="913"/>
      </w:tblGrid>
      <w:tr w:rsidR="007F0261" w:rsidRPr="003C1D69" w:rsidTr="00EF3855">
        <w:trPr>
          <w:trHeight w:val="70"/>
        </w:trPr>
        <w:tc>
          <w:tcPr>
            <w:tcW w:w="448" w:type="pct"/>
          </w:tcPr>
          <w:p w:rsidR="007F0261" w:rsidRPr="007477F9" w:rsidRDefault="00EF3855" w:rsidP="007F4864">
            <w:pPr>
              <w:jc w:val="both"/>
              <w:rPr>
                <w:b/>
              </w:rPr>
            </w:pPr>
            <w:r>
              <w:rPr>
                <w:b/>
              </w:rPr>
              <w:t>3.1.2</w:t>
            </w:r>
          </w:p>
        </w:tc>
        <w:tc>
          <w:tcPr>
            <w:tcW w:w="4058" w:type="pct"/>
          </w:tcPr>
          <w:p w:rsidR="00F044EC" w:rsidRDefault="00F044EC" w:rsidP="00C51E47">
            <w:r>
              <w:t>Request Increase Loan Limit</w:t>
            </w:r>
          </w:p>
          <w:p w:rsidR="00C51E47" w:rsidRPr="00C51E47" w:rsidRDefault="00C51E47" w:rsidP="00653154">
            <w:r>
              <w:t>Select loan type and upload the necessary income documents. Click “Continue”</w:t>
            </w:r>
            <w:r w:rsidR="00181734">
              <w:t>.</w:t>
            </w:r>
          </w:p>
          <w:p w:rsidR="00005FE7" w:rsidRDefault="00466077" w:rsidP="006B24A6">
            <w:pPr>
              <w:jc w:val="both"/>
              <w:rPr>
                <w:noProof/>
                <w:lang w:val="en-US" w:eastAsia="zh-CN"/>
              </w:rPr>
            </w:pPr>
            <w:ins w:id="14" w:author="Cheam Jinn Yeung (HQ-MDE-EMON)" w:date="2018-03-20T09:31:00Z">
              <w:r>
                <w:rPr>
                  <w:noProof/>
                  <w:lang w:val="en-US" w:eastAsia="zh-CN"/>
                </w:rPr>
                <w:pict>
                  <v:shape id="_x0000_s1032" type="#_x0000_t202" style="position:absolute;left:0;text-align:left;margin-left:34.1pt;margin-top:168.35pt;width:239.7pt;height:56.25pt;z-index:251665408" strokecolor="#a5a5a5 [2092]">
                    <v:textbox style="mso-next-textbox:#_x0000_s1032">
                      <w:txbxContent>
                        <w:p w:rsidR="00466077" w:rsidRPr="00694360" w:rsidRDefault="00466077" w:rsidP="00694360">
                          <w:pPr>
                            <w:spacing w:after="0" w:line="240" w:lineRule="auto"/>
                            <w:jc w:val="center"/>
                            <w:rPr>
                              <w:b/>
                              <w:sz w:val="16"/>
                              <w:szCs w:val="16"/>
                              <w:u w:val="single"/>
                              <w:lang w:val="en-US"/>
                            </w:rPr>
                          </w:pPr>
                          <w:r>
                            <w:rPr>
                              <w:b/>
                              <w:sz w:val="16"/>
                              <w:szCs w:val="16"/>
                              <w:u w:val="single"/>
                              <w:lang w:val="en-US"/>
                            </w:rPr>
                            <w:t>Income Documents Upload</w:t>
                          </w:r>
                        </w:p>
                        <w:p w:rsidR="00466077" w:rsidRPr="00005FE7" w:rsidRDefault="00466077" w:rsidP="00DB688C">
                          <w:pPr>
                            <w:spacing w:after="0" w:line="240" w:lineRule="auto"/>
                            <w:ind w:left="1440" w:hanging="1440"/>
                            <w:rPr>
                              <w:sz w:val="16"/>
                              <w:szCs w:val="16"/>
                              <w:lang w:val="en-US"/>
                            </w:rPr>
                          </w:pPr>
                          <w:r w:rsidRPr="00005FE7">
                            <w:rPr>
                              <w:sz w:val="16"/>
                              <w:szCs w:val="16"/>
                              <w:lang w:val="en-US"/>
                            </w:rPr>
                            <w:t xml:space="preserve">For </w:t>
                          </w:r>
                          <w:r>
                            <w:rPr>
                              <w:sz w:val="16"/>
                              <w:szCs w:val="16"/>
                              <w:lang w:val="en-US"/>
                            </w:rPr>
                            <w:t>Salary Earner</w:t>
                          </w:r>
                          <w:r w:rsidRPr="00005FE7">
                            <w:rPr>
                              <w:sz w:val="16"/>
                              <w:szCs w:val="16"/>
                              <w:lang w:val="en-US"/>
                            </w:rPr>
                            <w:t>:</w:t>
                          </w:r>
                          <w:r w:rsidRPr="00005FE7">
                            <w:rPr>
                              <w:sz w:val="16"/>
                              <w:szCs w:val="16"/>
                              <w:lang w:val="en-US"/>
                            </w:rPr>
                            <w:tab/>
                            <w:t>Please upload your</w:t>
                          </w:r>
                          <w:r>
                            <w:rPr>
                              <w:sz w:val="16"/>
                              <w:szCs w:val="16"/>
                              <w:lang w:val="en-US"/>
                            </w:rPr>
                            <w:t xml:space="preserve"> latest</w:t>
                          </w:r>
                          <w:r w:rsidRPr="00005FE7">
                            <w:rPr>
                              <w:sz w:val="16"/>
                              <w:szCs w:val="16"/>
                              <w:lang w:val="en-US"/>
                            </w:rPr>
                            <w:t xml:space="preserve"> 3 months </w:t>
                          </w:r>
                          <w:r>
                            <w:rPr>
                              <w:sz w:val="16"/>
                              <w:szCs w:val="16"/>
                              <w:lang w:val="en-US"/>
                            </w:rPr>
                            <w:t>Salary</w:t>
                          </w:r>
                          <w:r w:rsidRPr="00005FE7">
                            <w:rPr>
                              <w:sz w:val="16"/>
                              <w:szCs w:val="16"/>
                              <w:lang w:val="en-US"/>
                            </w:rPr>
                            <w:t xml:space="preserve"> Slips</w:t>
                          </w:r>
                        </w:p>
                        <w:p w:rsidR="00466077" w:rsidRPr="00005FE7" w:rsidRDefault="00466077" w:rsidP="00005FE7">
                          <w:pPr>
                            <w:spacing w:after="0" w:line="240" w:lineRule="auto"/>
                            <w:ind w:left="1440" w:hanging="1440"/>
                            <w:rPr>
                              <w:sz w:val="16"/>
                              <w:szCs w:val="16"/>
                              <w:lang w:val="en-US"/>
                            </w:rPr>
                          </w:pPr>
                          <w:r w:rsidRPr="00005FE7">
                            <w:rPr>
                              <w:sz w:val="16"/>
                              <w:szCs w:val="16"/>
                              <w:lang w:val="en-US"/>
                            </w:rPr>
                            <w:t>For Self-Employed:</w:t>
                          </w:r>
                          <w:r w:rsidRPr="00005FE7">
                            <w:rPr>
                              <w:sz w:val="16"/>
                              <w:szCs w:val="16"/>
                              <w:lang w:val="en-US"/>
                            </w:rPr>
                            <w:tab/>
                            <w:t xml:space="preserve">Please upload </w:t>
                          </w:r>
                          <w:r>
                            <w:rPr>
                              <w:sz w:val="16"/>
                              <w:szCs w:val="16"/>
                              <w:lang w:val="en-US"/>
                            </w:rPr>
                            <w:t xml:space="preserve">your latest 3 months </w:t>
                          </w:r>
                          <w:r w:rsidRPr="00005FE7">
                            <w:rPr>
                              <w:sz w:val="16"/>
                              <w:szCs w:val="16"/>
                              <w:lang w:val="en-US"/>
                            </w:rPr>
                            <w:t xml:space="preserve"> business</w:t>
                          </w:r>
                          <w:r>
                            <w:rPr>
                              <w:sz w:val="16"/>
                              <w:szCs w:val="16"/>
                              <w:lang w:val="en-US"/>
                            </w:rPr>
                            <w:t xml:space="preserve"> account</w:t>
                          </w:r>
                          <w:r w:rsidRPr="00005FE7">
                            <w:rPr>
                              <w:sz w:val="16"/>
                              <w:szCs w:val="16"/>
                              <w:lang w:val="en-US"/>
                            </w:rPr>
                            <w:t xml:space="preserve"> Bank Statement</w:t>
                          </w:r>
                        </w:p>
                        <w:p w:rsidR="00466077" w:rsidRPr="00005FE7" w:rsidRDefault="00466077" w:rsidP="00005FE7">
                          <w:pPr>
                            <w:spacing w:after="0" w:line="240" w:lineRule="auto"/>
                            <w:ind w:left="1440" w:hanging="1440"/>
                            <w:jc w:val="center"/>
                            <w:rPr>
                              <w:b/>
                              <w:color w:val="FFFFFF" w:themeColor="background1"/>
                              <w:sz w:val="16"/>
                              <w:szCs w:val="16"/>
                              <w:lang w:val="en-US"/>
                            </w:rPr>
                          </w:pPr>
                          <w:r w:rsidRPr="00005FE7">
                            <w:rPr>
                              <w:b/>
                              <w:color w:val="FFFFFF" w:themeColor="background1"/>
                              <w:sz w:val="16"/>
                              <w:szCs w:val="16"/>
                              <w:highlight w:val="darkGray"/>
                              <w:lang w:val="en-US"/>
                            </w:rPr>
                            <w:t>Continue &gt;</w:t>
                          </w:r>
                        </w:p>
                        <w:p w:rsidR="00466077" w:rsidRPr="00694360" w:rsidRDefault="00466077" w:rsidP="00694360">
                          <w:pPr>
                            <w:jc w:val="center"/>
                            <w:rPr>
                              <w:b/>
                              <w:sz w:val="16"/>
                              <w:szCs w:val="16"/>
                              <w:lang w:val="en-US"/>
                            </w:rPr>
                          </w:pPr>
                        </w:p>
                      </w:txbxContent>
                    </v:textbox>
                  </v:shape>
                </w:pict>
              </w:r>
            </w:ins>
            <w:r>
              <w:rPr>
                <w:noProof/>
                <w:lang w:val="en-US" w:eastAsia="zh-CN"/>
              </w:rPr>
              <w:pict>
                <v:shape id="_x0000_s1029" type="#_x0000_t202" style="position:absolute;left:0;text-align:left;margin-left:34.1pt;margin-top:126.05pt;width:114.6pt;height:18.75pt;z-index:251662336" stroked="f">
                  <v:textbox style="mso-next-textbox:#_x0000_s1029">
                    <w:txbxContent>
                      <w:p w:rsidR="00466077" w:rsidRPr="007D4535" w:rsidRDefault="00466077" w:rsidP="00694360">
                        <w:pPr>
                          <w:rPr>
                            <w:b/>
                            <w:color w:val="FF00FF"/>
                            <w:sz w:val="16"/>
                            <w:szCs w:val="16"/>
                            <w:lang w:val="en-US"/>
                          </w:rPr>
                        </w:pPr>
                        <w:r w:rsidRPr="007D4535">
                          <w:rPr>
                            <w:b/>
                            <w:color w:val="FF00FF"/>
                            <w:sz w:val="16"/>
                            <w:szCs w:val="16"/>
                            <w:lang w:val="en-US"/>
                          </w:rPr>
                          <w:t xml:space="preserve">Request Increase Loan Limit </w:t>
                        </w:r>
                      </w:p>
                    </w:txbxContent>
                  </v:textbox>
                </v:shape>
              </w:pict>
            </w:r>
            <w:r w:rsidR="00694360">
              <w:rPr>
                <w:noProof/>
                <w:lang w:eastAsia="en-MY"/>
              </w:rPr>
              <w:drawing>
                <wp:anchor distT="0" distB="0" distL="114300" distR="114300" simplePos="0" relativeHeight="251661312" behindDoc="0" locked="0" layoutInCell="1" allowOverlap="1" wp14:anchorId="33163FEF" wp14:editId="779F83EB">
                  <wp:simplePos x="0" y="0"/>
                  <wp:positionH relativeFrom="column">
                    <wp:posOffset>189727</wp:posOffset>
                  </wp:positionH>
                  <wp:positionV relativeFrom="paragraph">
                    <wp:posOffset>1632502</wp:posOffset>
                  </wp:positionV>
                  <wp:extent cx="218461" cy="213133"/>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18461" cy="213133"/>
                          </a:xfrm>
                          <a:prstGeom prst="rect">
                            <a:avLst/>
                          </a:prstGeom>
                        </pic:spPr>
                      </pic:pic>
                    </a:graphicData>
                  </a:graphic>
                  <wp14:sizeRelH relativeFrom="page">
                    <wp14:pctWidth>0</wp14:pctWidth>
                  </wp14:sizeRelH>
                  <wp14:sizeRelV relativeFrom="page">
                    <wp14:pctHeight>0</wp14:pctHeight>
                  </wp14:sizeRelV>
                </wp:anchor>
              </w:drawing>
            </w:r>
            <w:r w:rsidR="00694360">
              <w:rPr>
                <w:noProof/>
                <w:lang w:eastAsia="en-MY"/>
              </w:rPr>
              <w:drawing>
                <wp:inline distT="0" distB="0" distL="0" distR="0" wp14:anchorId="3D94D53E" wp14:editId="11C58391">
                  <wp:extent cx="4746929" cy="3257598"/>
                  <wp:effectExtent l="0" t="0" r="0" b="0"/>
                  <wp:docPr id="7" name="Picture 7" descr="C:\Users\A170401\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170401\Desktop\Untitl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45354" cy="3256517"/>
                          </a:xfrm>
                          <a:prstGeom prst="rect">
                            <a:avLst/>
                          </a:prstGeom>
                          <a:noFill/>
                          <a:ln>
                            <a:noFill/>
                          </a:ln>
                        </pic:spPr>
                      </pic:pic>
                    </a:graphicData>
                  </a:graphic>
                </wp:inline>
              </w:drawing>
            </w:r>
          </w:p>
          <w:p w:rsidR="00005FE7" w:rsidRDefault="00005FE7" w:rsidP="006B24A6">
            <w:pPr>
              <w:jc w:val="both"/>
              <w:rPr>
                <w:noProof/>
                <w:lang w:val="en-US" w:eastAsia="zh-CN"/>
              </w:rPr>
            </w:pPr>
          </w:p>
          <w:p w:rsidR="00880606" w:rsidRDefault="00466077" w:rsidP="006B24A6">
            <w:pPr>
              <w:jc w:val="both"/>
              <w:rPr>
                <w:noProof/>
                <w:lang w:val="en-US" w:eastAsia="zh-CN"/>
              </w:rPr>
            </w:pPr>
            <w:r>
              <w:rPr>
                <w:noProof/>
                <w:lang w:val="en-US" w:eastAsia="zh-CN"/>
              </w:rPr>
              <w:pict>
                <v:shape id="_x0000_s1040" type="#_x0000_t202" style="position:absolute;left:0;text-align:left;margin-left:46.1pt;margin-top:186.9pt;width:239.7pt;height:68.75pt;z-index:251671552;mso-position-horizontal-relative:text;mso-position-vertical-relative:text" strokecolor="#a5a5a5 [2092]">
                  <v:textbox style="mso-next-textbox:#_x0000_s1040">
                    <w:txbxContent>
                      <w:p w:rsidR="00466077" w:rsidRPr="00DE264A" w:rsidRDefault="00466077" w:rsidP="005D0C81">
                        <w:pPr>
                          <w:spacing w:after="0" w:line="240" w:lineRule="auto"/>
                          <w:ind w:left="1440" w:hanging="1440"/>
                          <w:jc w:val="center"/>
                          <w:rPr>
                            <w:b/>
                            <w:sz w:val="16"/>
                            <w:szCs w:val="16"/>
                            <w:lang w:val="en-US"/>
                          </w:rPr>
                        </w:pPr>
                        <w:r w:rsidRPr="00DE264A">
                          <w:rPr>
                            <w:b/>
                            <w:sz w:val="16"/>
                            <w:szCs w:val="16"/>
                            <w:lang w:val="en-US"/>
                          </w:rPr>
                          <w:t>Please upload your latest Income Documents</w:t>
                        </w:r>
                      </w:p>
                      <w:p w:rsidR="00466077" w:rsidRDefault="00466077" w:rsidP="005D0C81">
                        <w:pPr>
                          <w:spacing w:after="0" w:line="240" w:lineRule="auto"/>
                          <w:ind w:left="1440" w:hanging="1440"/>
                          <w:jc w:val="center"/>
                          <w:rPr>
                            <w:color w:val="17365D" w:themeColor="text2" w:themeShade="BF"/>
                            <w:sz w:val="16"/>
                            <w:szCs w:val="16"/>
                            <w:u w:val="single"/>
                            <w:lang w:val="en-US"/>
                          </w:rPr>
                        </w:pPr>
                        <w:r w:rsidRPr="005D0C81">
                          <w:rPr>
                            <w:color w:val="17365D" w:themeColor="text2" w:themeShade="BF"/>
                            <w:sz w:val="16"/>
                            <w:szCs w:val="16"/>
                            <w:u w:val="single"/>
                            <w:lang w:val="en-US"/>
                          </w:rPr>
                          <w:t xml:space="preserve">Snap your income documents now </w:t>
                        </w:r>
                      </w:p>
                      <w:p w:rsidR="00466077" w:rsidRDefault="00466077" w:rsidP="005D0C81">
                        <w:pPr>
                          <w:spacing w:after="0" w:line="240" w:lineRule="auto"/>
                          <w:ind w:left="1440" w:hanging="1440"/>
                          <w:jc w:val="center"/>
                          <w:rPr>
                            <w:color w:val="17365D" w:themeColor="text2" w:themeShade="BF"/>
                            <w:sz w:val="16"/>
                            <w:szCs w:val="16"/>
                            <w:u w:val="single"/>
                            <w:lang w:val="en-US"/>
                          </w:rPr>
                        </w:pPr>
                      </w:p>
                      <w:p w:rsidR="00466077" w:rsidRDefault="00466077" w:rsidP="005D0C81">
                        <w:pPr>
                          <w:spacing w:after="0" w:line="240" w:lineRule="auto"/>
                          <w:ind w:left="1440" w:hanging="1440"/>
                          <w:jc w:val="center"/>
                          <w:rPr>
                            <w:color w:val="17365D" w:themeColor="text2" w:themeShade="BF"/>
                            <w:sz w:val="16"/>
                            <w:szCs w:val="16"/>
                            <w:u w:val="single"/>
                            <w:lang w:val="en-US"/>
                          </w:rPr>
                        </w:pPr>
                        <w:r>
                          <w:rPr>
                            <w:color w:val="17365D" w:themeColor="text2" w:themeShade="BF"/>
                            <w:sz w:val="16"/>
                            <w:szCs w:val="16"/>
                            <w:u w:val="single"/>
                            <w:lang w:val="en-US"/>
                          </w:rPr>
                          <w:t>Add Attachment</w:t>
                        </w:r>
                      </w:p>
                      <w:p w:rsidR="00466077" w:rsidRPr="005D0C81" w:rsidRDefault="00466077" w:rsidP="005D0C81">
                        <w:pPr>
                          <w:spacing w:after="0" w:line="240" w:lineRule="auto"/>
                          <w:ind w:left="1440" w:hanging="1440"/>
                          <w:jc w:val="center"/>
                          <w:rPr>
                            <w:color w:val="17365D" w:themeColor="text2" w:themeShade="BF"/>
                            <w:sz w:val="16"/>
                            <w:szCs w:val="16"/>
                            <w:lang w:val="en-US"/>
                          </w:rPr>
                        </w:pPr>
                      </w:p>
                      <w:p w:rsidR="00466077" w:rsidRPr="00005FE7" w:rsidRDefault="00466077" w:rsidP="00DE264A">
                        <w:pPr>
                          <w:spacing w:after="0" w:line="240" w:lineRule="auto"/>
                          <w:ind w:left="1440" w:hanging="1440"/>
                          <w:jc w:val="center"/>
                          <w:rPr>
                            <w:b/>
                            <w:color w:val="FFFFFF" w:themeColor="background1"/>
                            <w:sz w:val="16"/>
                            <w:szCs w:val="16"/>
                            <w:lang w:val="en-US"/>
                          </w:rPr>
                        </w:pPr>
                        <w:r w:rsidRPr="00DE264A">
                          <w:rPr>
                            <w:b/>
                            <w:color w:val="FFFFFF" w:themeColor="background1"/>
                            <w:sz w:val="16"/>
                            <w:szCs w:val="16"/>
                            <w:highlight w:val="darkGray"/>
                            <w:lang w:val="en-US"/>
                          </w:rPr>
                          <w:t>Continue &gt;</w:t>
                        </w:r>
                      </w:p>
                      <w:p w:rsidR="00466077" w:rsidRPr="00694360" w:rsidRDefault="00466077" w:rsidP="005D0C81">
                        <w:pPr>
                          <w:jc w:val="center"/>
                          <w:rPr>
                            <w:b/>
                            <w:sz w:val="16"/>
                            <w:szCs w:val="16"/>
                            <w:lang w:val="en-US"/>
                          </w:rPr>
                        </w:pPr>
                      </w:p>
                    </w:txbxContent>
                  </v:textbox>
                </v:shape>
              </w:pict>
            </w:r>
            <w:r w:rsidR="005D0C81">
              <w:rPr>
                <w:noProof/>
                <w:lang w:eastAsia="en-MY"/>
              </w:rPr>
              <w:drawing>
                <wp:anchor distT="0" distB="0" distL="114300" distR="114300" simplePos="0" relativeHeight="251672576" behindDoc="0" locked="0" layoutInCell="1" allowOverlap="1" wp14:anchorId="6155158F" wp14:editId="1828FE85">
                  <wp:simplePos x="0" y="0"/>
                  <wp:positionH relativeFrom="column">
                    <wp:posOffset>956393</wp:posOffset>
                  </wp:positionH>
                  <wp:positionV relativeFrom="paragraph">
                    <wp:posOffset>2565262</wp:posOffset>
                  </wp:positionV>
                  <wp:extent cx="344178" cy="267694"/>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44178" cy="267694"/>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zh-CN"/>
              </w:rPr>
              <w:pict>
                <v:shape id="_x0000_s1035" type="#_x0000_t202" style="position:absolute;left:0;text-align:left;margin-left:36.05pt;margin-top:132.35pt;width:114.6pt;height:18.75pt;z-index:251668480;mso-position-horizontal-relative:text;mso-position-vertical-relative:text" stroked="f">
                  <v:textbox style="mso-next-textbox:#_x0000_s1035">
                    <w:txbxContent>
                      <w:p w:rsidR="00466077" w:rsidRPr="007D4535" w:rsidRDefault="00466077" w:rsidP="00005FE7">
                        <w:pPr>
                          <w:rPr>
                            <w:b/>
                            <w:color w:val="FF00FF"/>
                            <w:sz w:val="16"/>
                            <w:szCs w:val="16"/>
                            <w:lang w:val="en-US"/>
                          </w:rPr>
                        </w:pPr>
                        <w:r w:rsidRPr="007D4535">
                          <w:rPr>
                            <w:b/>
                            <w:color w:val="FF00FF"/>
                            <w:sz w:val="16"/>
                            <w:szCs w:val="16"/>
                            <w:lang w:val="en-US"/>
                          </w:rPr>
                          <w:t xml:space="preserve">Request Increase Loan Limit </w:t>
                        </w:r>
                      </w:p>
                    </w:txbxContent>
                  </v:textbox>
                </v:shape>
              </w:pict>
            </w:r>
            <w:r w:rsidR="00005FE7">
              <w:rPr>
                <w:noProof/>
                <w:lang w:eastAsia="en-MY"/>
              </w:rPr>
              <w:drawing>
                <wp:anchor distT="0" distB="0" distL="114300" distR="114300" simplePos="0" relativeHeight="251667456" behindDoc="0" locked="0" layoutInCell="1" allowOverlap="1" wp14:anchorId="77B8F98C" wp14:editId="0E4A69C5">
                  <wp:simplePos x="0" y="0"/>
                  <wp:positionH relativeFrom="column">
                    <wp:posOffset>182245</wp:posOffset>
                  </wp:positionH>
                  <wp:positionV relativeFrom="paragraph">
                    <wp:posOffset>1711325</wp:posOffset>
                  </wp:positionV>
                  <wp:extent cx="218440" cy="21272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18440" cy="212725"/>
                          </a:xfrm>
                          <a:prstGeom prst="rect">
                            <a:avLst/>
                          </a:prstGeom>
                        </pic:spPr>
                      </pic:pic>
                    </a:graphicData>
                  </a:graphic>
                  <wp14:sizeRelH relativeFrom="page">
                    <wp14:pctWidth>0</wp14:pctWidth>
                  </wp14:sizeRelH>
                  <wp14:sizeRelV relativeFrom="page">
                    <wp14:pctHeight>0</wp14:pctHeight>
                  </wp14:sizeRelV>
                </wp:anchor>
              </w:drawing>
            </w:r>
            <w:r w:rsidR="00005FE7">
              <w:rPr>
                <w:noProof/>
                <w:lang w:eastAsia="en-MY"/>
              </w:rPr>
              <w:drawing>
                <wp:inline distT="0" distB="0" distL="0" distR="0" wp14:anchorId="57C8726C" wp14:editId="3FDA7A7E">
                  <wp:extent cx="4802588" cy="3295794"/>
                  <wp:effectExtent l="0" t="0" r="0" b="0"/>
                  <wp:docPr id="10" name="Picture 10" descr="C:\Users\A170401\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170401\Desktop\Untitle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05583" cy="3297849"/>
                          </a:xfrm>
                          <a:prstGeom prst="rect">
                            <a:avLst/>
                          </a:prstGeom>
                          <a:noFill/>
                          <a:ln>
                            <a:noFill/>
                          </a:ln>
                        </pic:spPr>
                      </pic:pic>
                    </a:graphicData>
                  </a:graphic>
                </wp:inline>
              </w:drawing>
            </w:r>
            <w:r w:rsidR="007F0261" w:rsidRPr="003C1D69">
              <w:rPr>
                <w:noProof/>
                <w:lang w:eastAsia="en-MY"/>
              </w:rPr>
              <w:drawing>
                <wp:inline distT="0" distB="0" distL="0" distR="0" wp14:anchorId="3B9A04C6" wp14:editId="1EB5E0F8">
                  <wp:extent cx="4778734" cy="310835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4">
                            <a:extLst>
                              <a:ext uri="{28A0092B-C50C-407E-A947-70E740481C1C}">
                                <a14:useLocalDpi xmlns:a14="http://schemas.microsoft.com/office/drawing/2010/main" val="0"/>
                              </a:ext>
                            </a:extLst>
                          </a:blip>
                          <a:srcRect b="15703"/>
                          <a:stretch/>
                        </pic:blipFill>
                        <pic:spPr bwMode="auto">
                          <a:xfrm>
                            <a:off x="0" y="0"/>
                            <a:ext cx="4781038" cy="3109854"/>
                          </a:xfrm>
                          <a:prstGeom prst="rect">
                            <a:avLst/>
                          </a:prstGeom>
                          <a:noFill/>
                          <a:ln>
                            <a:noFill/>
                          </a:ln>
                          <a:extLst>
                            <a:ext uri="{53640926-AAD7-44D8-BBD7-CCE9431645EC}">
                              <a14:shadowObscured xmlns:a14="http://schemas.microsoft.com/office/drawing/2010/main"/>
                            </a:ext>
                          </a:extLst>
                        </pic:spPr>
                      </pic:pic>
                    </a:graphicData>
                  </a:graphic>
                </wp:inline>
              </w:drawing>
            </w:r>
          </w:p>
          <w:p w:rsidR="00880606" w:rsidRDefault="00880606" w:rsidP="006B24A6">
            <w:pPr>
              <w:jc w:val="both"/>
              <w:rPr>
                <w:noProof/>
                <w:lang w:val="en-US" w:eastAsia="zh-CN"/>
              </w:rPr>
            </w:pPr>
          </w:p>
          <w:p w:rsidR="00DE264A" w:rsidRDefault="00DE264A" w:rsidP="006B24A6">
            <w:pPr>
              <w:jc w:val="both"/>
              <w:rPr>
                <w:noProof/>
                <w:lang w:val="en-US" w:eastAsia="zh-CN"/>
              </w:rPr>
            </w:pPr>
            <w:r>
              <w:rPr>
                <w:noProof/>
                <w:lang w:eastAsia="en-MY"/>
              </w:rPr>
              <w:drawing>
                <wp:inline distT="0" distB="0" distL="0" distR="0" wp14:anchorId="4284570C" wp14:editId="3D9B6705">
                  <wp:extent cx="4675441" cy="193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16461"/>
                          <a:stretch/>
                        </pic:blipFill>
                        <pic:spPr bwMode="auto">
                          <a:xfrm>
                            <a:off x="0" y="0"/>
                            <a:ext cx="4688335" cy="1938907"/>
                          </a:xfrm>
                          <a:prstGeom prst="rect">
                            <a:avLst/>
                          </a:prstGeom>
                          <a:ln>
                            <a:noFill/>
                          </a:ln>
                          <a:extLst>
                            <a:ext uri="{53640926-AAD7-44D8-BBD7-CCE9431645EC}">
                              <a14:shadowObscured xmlns:a14="http://schemas.microsoft.com/office/drawing/2010/main"/>
                            </a:ext>
                          </a:extLst>
                        </pic:spPr>
                      </pic:pic>
                    </a:graphicData>
                  </a:graphic>
                </wp:inline>
              </w:drawing>
            </w:r>
          </w:p>
          <w:p w:rsidR="0014110E" w:rsidRDefault="00466077" w:rsidP="0080364C">
            <w:pPr>
              <w:jc w:val="center"/>
              <w:rPr>
                <w:noProof/>
                <w:lang w:val="en-US" w:eastAsia="zh-CN"/>
              </w:rPr>
            </w:pPr>
            <w:r>
              <w:rPr>
                <w:noProof/>
                <w:lang w:val="en-US" w:eastAsia="zh-CN"/>
              </w:rPr>
            </w:r>
            <w:r>
              <w:rPr>
                <w:noProof/>
                <w:lang w:val="en-US" w:eastAsia="zh-CN"/>
              </w:rPr>
              <w:pict>
                <v:shape id="_x0000_s1146" type="#_x0000_t202" style="width:239.7pt;height:128.4pt;mso-left-percent:-10001;mso-top-percent:-10001;mso-position-horizontal:absolute;mso-position-horizontal-relative:char;mso-position-vertical:absolute;mso-position-vertical-relative:line;mso-left-percent:-10001;mso-top-percent:-10001" strokecolor="#a5a5a5 [2092]">
                  <v:textbox style="mso-next-textbox:#_x0000_s1146">
                    <w:txbxContent>
                      <w:p w:rsidR="00466077" w:rsidRPr="00DE264A" w:rsidRDefault="00466077" w:rsidP="00DE264A">
                        <w:pPr>
                          <w:spacing w:after="0" w:line="240" w:lineRule="auto"/>
                          <w:ind w:left="1440" w:hanging="1440"/>
                          <w:jc w:val="center"/>
                          <w:rPr>
                            <w:b/>
                            <w:sz w:val="16"/>
                            <w:szCs w:val="16"/>
                            <w:lang w:val="en-US"/>
                          </w:rPr>
                        </w:pPr>
                        <w:r w:rsidRPr="00DE264A">
                          <w:rPr>
                            <w:b/>
                            <w:sz w:val="16"/>
                            <w:szCs w:val="16"/>
                            <w:lang w:val="en-US"/>
                          </w:rPr>
                          <w:t>Please upload your latest Income Documents</w:t>
                        </w:r>
                      </w:p>
                      <w:p w:rsidR="00466077" w:rsidRDefault="00466077" w:rsidP="00653A31">
                        <w:pPr>
                          <w:spacing w:after="0" w:line="240" w:lineRule="auto"/>
                          <w:ind w:left="1440" w:hanging="1440"/>
                          <w:jc w:val="center"/>
                          <w:rPr>
                            <w:color w:val="17365D" w:themeColor="text2" w:themeShade="BF"/>
                            <w:sz w:val="16"/>
                            <w:szCs w:val="16"/>
                            <w:u w:val="single"/>
                            <w:lang w:val="en-US"/>
                          </w:rPr>
                        </w:pPr>
                        <w:r>
                          <w:rPr>
                            <w:noProof/>
                            <w:color w:val="17365D" w:themeColor="text2" w:themeShade="BF"/>
                            <w:sz w:val="16"/>
                            <w:szCs w:val="16"/>
                            <w:u w:val="single"/>
                            <w:lang w:eastAsia="en-MY"/>
                          </w:rPr>
                          <w:drawing>
                            <wp:inline distT="0" distB="0" distL="0" distR="0" wp14:anchorId="151719C4" wp14:editId="32442E33">
                              <wp:extent cx="333375" cy="257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375" cy="257175"/>
                                      </a:xfrm>
                                      <a:prstGeom prst="rect">
                                        <a:avLst/>
                                      </a:prstGeom>
                                      <a:noFill/>
                                      <a:ln>
                                        <a:noFill/>
                                      </a:ln>
                                    </pic:spPr>
                                  </pic:pic>
                                </a:graphicData>
                              </a:graphic>
                            </wp:inline>
                          </w:drawing>
                        </w:r>
                        <w:r w:rsidRPr="005D0C81">
                          <w:rPr>
                            <w:color w:val="17365D" w:themeColor="text2" w:themeShade="BF"/>
                            <w:sz w:val="16"/>
                            <w:szCs w:val="16"/>
                            <w:u w:val="single"/>
                            <w:lang w:val="en-US"/>
                          </w:rPr>
                          <w:t xml:space="preserve">Snap your income documents now </w:t>
                        </w:r>
                      </w:p>
                      <w:p w:rsidR="00466077" w:rsidRDefault="00466077" w:rsidP="00653A31">
                        <w:pPr>
                          <w:spacing w:after="0" w:line="240" w:lineRule="auto"/>
                          <w:ind w:left="1440" w:hanging="1440"/>
                          <w:jc w:val="center"/>
                          <w:rPr>
                            <w:color w:val="17365D" w:themeColor="text2" w:themeShade="BF"/>
                            <w:sz w:val="16"/>
                            <w:szCs w:val="16"/>
                            <w:u w:val="single"/>
                            <w:lang w:val="en-US"/>
                          </w:rPr>
                        </w:pPr>
                      </w:p>
                      <w:p w:rsidR="00466077" w:rsidRDefault="00466077" w:rsidP="00653A31">
                        <w:pPr>
                          <w:spacing w:after="0" w:line="240" w:lineRule="auto"/>
                          <w:ind w:left="1440" w:hanging="1440"/>
                          <w:jc w:val="center"/>
                          <w:rPr>
                            <w:color w:val="17365D" w:themeColor="text2" w:themeShade="BF"/>
                            <w:sz w:val="16"/>
                            <w:szCs w:val="16"/>
                            <w:u w:val="single"/>
                            <w:lang w:val="en-US"/>
                          </w:rPr>
                        </w:pPr>
                        <w:r>
                          <w:rPr>
                            <w:color w:val="17365D" w:themeColor="text2" w:themeShade="BF"/>
                            <w:sz w:val="16"/>
                            <w:szCs w:val="16"/>
                            <w:u w:val="single"/>
                            <w:lang w:val="en-US"/>
                          </w:rPr>
                          <w:t>Add Attachment</w:t>
                        </w:r>
                      </w:p>
                      <w:p w:rsidR="00466077" w:rsidRDefault="00466077" w:rsidP="00DE264A">
                        <w:pPr>
                          <w:spacing w:after="0" w:line="240" w:lineRule="auto"/>
                          <w:ind w:left="1440" w:hanging="1440"/>
                          <w:jc w:val="center"/>
                          <w:rPr>
                            <w:color w:val="17365D" w:themeColor="text2" w:themeShade="BF"/>
                            <w:sz w:val="16"/>
                            <w:szCs w:val="16"/>
                            <w:u w:val="single"/>
                            <w:lang w:val="en-US"/>
                          </w:rPr>
                        </w:pPr>
                        <w:r>
                          <w:rPr>
                            <w:color w:val="17365D" w:themeColor="text2" w:themeShade="BF"/>
                            <w:sz w:val="16"/>
                            <w:szCs w:val="16"/>
                            <w:u w:val="single"/>
                            <w:lang w:val="en-US"/>
                          </w:rPr>
                          <w:t>Attachment 001 [X]</w:t>
                        </w:r>
                      </w:p>
                      <w:p w:rsidR="00466077" w:rsidRDefault="00466077" w:rsidP="00DE264A">
                        <w:pPr>
                          <w:spacing w:after="0" w:line="240" w:lineRule="auto"/>
                          <w:ind w:left="1440" w:hanging="1440"/>
                          <w:jc w:val="center"/>
                          <w:rPr>
                            <w:color w:val="17365D" w:themeColor="text2" w:themeShade="BF"/>
                            <w:sz w:val="16"/>
                            <w:szCs w:val="16"/>
                            <w:u w:val="single"/>
                            <w:lang w:val="en-US"/>
                          </w:rPr>
                        </w:pPr>
                        <w:r>
                          <w:rPr>
                            <w:color w:val="17365D" w:themeColor="text2" w:themeShade="BF"/>
                            <w:sz w:val="16"/>
                            <w:szCs w:val="16"/>
                            <w:u w:val="single"/>
                            <w:lang w:val="en-US"/>
                          </w:rPr>
                          <w:t>Attachment 002 [X]</w:t>
                        </w:r>
                      </w:p>
                      <w:p w:rsidR="00466077" w:rsidRDefault="00466077" w:rsidP="00DE264A">
                        <w:pPr>
                          <w:spacing w:after="0" w:line="240" w:lineRule="auto"/>
                          <w:ind w:left="1440" w:hanging="1440"/>
                          <w:jc w:val="center"/>
                          <w:rPr>
                            <w:color w:val="17365D" w:themeColor="text2" w:themeShade="BF"/>
                            <w:sz w:val="16"/>
                            <w:szCs w:val="16"/>
                            <w:u w:val="single"/>
                            <w:lang w:val="en-US"/>
                          </w:rPr>
                        </w:pPr>
                        <w:r>
                          <w:rPr>
                            <w:color w:val="17365D" w:themeColor="text2" w:themeShade="BF"/>
                            <w:sz w:val="16"/>
                            <w:szCs w:val="16"/>
                            <w:u w:val="single"/>
                            <w:lang w:val="en-US"/>
                          </w:rPr>
                          <w:t>Attachment 003 [X]</w:t>
                        </w:r>
                      </w:p>
                      <w:p w:rsidR="00466077" w:rsidRDefault="00466077" w:rsidP="00DE264A">
                        <w:pPr>
                          <w:spacing w:after="0" w:line="240" w:lineRule="auto"/>
                          <w:ind w:left="1440" w:hanging="1440"/>
                          <w:jc w:val="center"/>
                          <w:rPr>
                            <w:color w:val="17365D" w:themeColor="text2" w:themeShade="BF"/>
                            <w:sz w:val="16"/>
                            <w:szCs w:val="16"/>
                            <w:u w:val="single"/>
                            <w:lang w:val="en-US"/>
                          </w:rPr>
                        </w:pPr>
                      </w:p>
                      <w:p w:rsidR="00466077" w:rsidRPr="005D0C81" w:rsidRDefault="00466077" w:rsidP="00DE264A">
                        <w:pPr>
                          <w:spacing w:after="0" w:line="240" w:lineRule="auto"/>
                          <w:ind w:left="1440" w:hanging="1440"/>
                          <w:jc w:val="center"/>
                          <w:rPr>
                            <w:color w:val="17365D" w:themeColor="text2" w:themeShade="BF"/>
                            <w:sz w:val="16"/>
                            <w:szCs w:val="16"/>
                            <w:lang w:val="en-US"/>
                          </w:rPr>
                        </w:pPr>
                      </w:p>
                      <w:p w:rsidR="00466077" w:rsidRPr="00005FE7" w:rsidRDefault="00466077" w:rsidP="00DE264A">
                        <w:pPr>
                          <w:spacing w:after="0" w:line="240" w:lineRule="auto"/>
                          <w:ind w:left="1440" w:hanging="1440"/>
                          <w:jc w:val="center"/>
                          <w:rPr>
                            <w:b/>
                            <w:color w:val="FFFFFF" w:themeColor="background1"/>
                            <w:sz w:val="16"/>
                            <w:szCs w:val="16"/>
                            <w:lang w:val="en-US"/>
                          </w:rPr>
                        </w:pPr>
                        <w:r w:rsidRPr="00DE264A">
                          <w:rPr>
                            <w:b/>
                            <w:color w:val="FFFFFF" w:themeColor="background1"/>
                            <w:sz w:val="16"/>
                            <w:szCs w:val="16"/>
                            <w:highlight w:val="darkGray"/>
                            <w:lang w:val="en-US"/>
                          </w:rPr>
                          <w:t>Continue &gt;</w:t>
                        </w:r>
                      </w:p>
                      <w:p w:rsidR="00466077" w:rsidRPr="00694360" w:rsidRDefault="00466077" w:rsidP="00DE264A">
                        <w:pPr>
                          <w:jc w:val="center"/>
                          <w:rPr>
                            <w:ins w:id="15" w:author="Cheam Jinn Yeung (HQ-MDE-EMON)" w:date="2018-03-20T09:31:00Z"/>
                            <w:b/>
                            <w:sz w:val="16"/>
                            <w:szCs w:val="16"/>
                            <w:lang w:val="en-US"/>
                          </w:rPr>
                        </w:pPr>
                      </w:p>
                    </w:txbxContent>
                  </v:textbox>
                  <w10:wrap type="none"/>
                  <w10:anchorlock/>
                </v:shape>
              </w:pict>
            </w:r>
          </w:p>
          <w:p w:rsidR="00653A31" w:rsidRDefault="00653A31" w:rsidP="0080364C">
            <w:pPr>
              <w:jc w:val="center"/>
              <w:rPr>
                <w:noProof/>
                <w:lang w:val="en-US" w:eastAsia="zh-CN"/>
              </w:rPr>
            </w:pPr>
          </w:p>
          <w:p w:rsidR="00D45CDE" w:rsidRDefault="00D45CDE" w:rsidP="00D45CDE">
            <w:pPr>
              <w:rPr>
                <w:noProof/>
                <w:lang w:val="en-US" w:eastAsia="zh-CN"/>
              </w:rPr>
            </w:pPr>
            <w:r w:rsidRPr="008C5A30">
              <w:rPr>
                <w:noProof/>
                <w:lang w:val="en-US" w:eastAsia="zh-CN"/>
              </w:rPr>
              <w:t xml:space="preserve">Notes: File type and format : </w:t>
            </w:r>
            <w:r w:rsidRPr="00D45CDE">
              <w:rPr>
                <w:noProof/>
                <w:color w:val="3333FF"/>
                <w:lang w:val="en-US" w:eastAsia="zh-CN"/>
              </w:rPr>
              <w:t>JPEG, PNG, PDF.</w:t>
            </w:r>
            <w:r>
              <w:rPr>
                <w:noProof/>
                <w:lang w:val="en-US" w:eastAsia="zh-CN"/>
              </w:rPr>
              <w:t xml:space="preserve"> </w:t>
            </w:r>
          </w:p>
          <w:p w:rsidR="00653A31" w:rsidRPr="00D45CDE" w:rsidRDefault="00D45CDE" w:rsidP="00D45CDE">
            <w:pPr>
              <w:rPr>
                <w:noProof/>
                <w:color w:val="3333FF"/>
                <w:lang w:val="en-US" w:eastAsia="zh-CN"/>
              </w:rPr>
            </w:pPr>
            <w:r w:rsidRPr="00D45CDE">
              <w:rPr>
                <w:noProof/>
                <w:color w:val="3333FF"/>
                <w:lang w:val="en-US" w:eastAsia="zh-CN"/>
              </w:rPr>
              <w:t>You may attach up to 10 files per field. Maximum file size is 10MB.</w:t>
            </w:r>
          </w:p>
        </w:tc>
        <w:tc>
          <w:tcPr>
            <w:tcW w:w="494" w:type="pct"/>
          </w:tcPr>
          <w:p w:rsidR="007F0261" w:rsidRDefault="007F0261" w:rsidP="007F4864">
            <w:pPr>
              <w:jc w:val="both"/>
              <w:rPr>
                <w:b/>
              </w:rPr>
            </w:pPr>
          </w:p>
          <w:p w:rsidR="00F044EC" w:rsidRDefault="00F044EC"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Default="00B849CA" w:rsidP="007F4864">
            <w:pPr>
              <w:jc w:val="both"/>
              <w:rPr>
                <w:b/>
              </w:rPr>
            </w:pPr>
          </w:p>
          <w:p w:rsidR="00B849CA" w:rsidRPr="005322B4" w:rsidRDefault="00B849CA" w:rsidP="007F4864">
            <w:pPr>
              <w:jc w:val="both"/>
              <w:rPr>
                <w:sz w:val="16"/>
                <w:szCs w:val="16"/>
              </w:rPr>
            </w:pPr>
            <w:r w:rsidRPr="00B849CA">
              <w:rPr>
                <w:sz w:val="16"/>
                <w:szCs w:val="16"/>
              </w:rPr>
              <w:t xml:space="preserve">Customer press on the </w:t>
            </w:r>
            <w:r w:rsidRPr="00B849CA">
              <w:rPr>
                <w:b/>
                <w:color w:val="FFFFFF" w:themeColor="background1"/>
                <w:sz w:val="16"/>
                <w:szCs w:val="16"/>
                <w:highlight w:val="darkGray"/>
                <w:shd w:val="pct15" w:color="auto" w:fill="FFFFFF"/>
              </w:rPr>
              <w:t>Continue</w:t>
            </w:r>
            <w:r w:rsidRPr="00B849CA">
              <w:rPr>
                <w:sz w:val="16"/>
                <w:szCs w:val="16"/>
              </w:rPr>
              <w:t xml:space="preserve">, Customer </w:t>
            </w:r>
            <w:r>
              <w:rPr>
                <w:sz w:val="16"/>
                <w:szCs w:val="16"/>
              </w:rPr>
              <w:t xml:space="preserve">has to </w:t>
            </w:r>
            <w:r w:rsidRPr="00B849CA">
              <w:rPr>
                <w:sz w:val="16"/>
                <w:szCs w:val="16"/>
              </w:rPr>
              <w:t xml:space="preserve">read and acknowledge </w:t>
            </w:r>
            <w:r>
              <w:rPr>
                <w:sz w:val="16"/>
                <w:szCs w:val="16"/>
              </w:rPr>
              <w:t xml:space="preserve">in </w:t>
            </w:r>
            <w:r w:rsidRPr="00B849CA">
              <w:rPr>
                <w:sz w:val="16"/>
                <w:szCs w:val="16"/>
              </w:rPr>
              <w:t xml:space="preserve">the </w:t>
            </w:r>
            <w:r>
              <w:rPr>
                <w:sz w:val="16"/>
                <w:szCs w:val="16"/>
              </w:rPr>
              <w:t xml:space="preserve">DECLARATION </w:t>
            </w:r>
            <w:r w:rsidR="00723EE6">
              <w:rPr>
                <w:sz w:val="16"/>
                <w:szCs w:val="16"/>
              </w:rPr>
              <w:t xml:space="preserve">page </w:t>
            </w:r>
            <w:r>
              <w:rPr>
                <w:sz w:val="16"/>
                <w:szCs w:val="16"/>
              </w:rPr>
              <w:t xml:space="preserve">(see 3.1.3) </w:t>
            </w:r>
          </w:p>
          <w:p w:rsidR="00B849CA" w:rsidRDefault="00B849CA" w:rsidP="007F4864">
            <w:pPr>
              <w:jc w:val="both"/>
              <w:rPr>
                <w:b/>
              </w:rPr>
            </w:pPr>
          </w:p>
          <w:p w:rsidR="00B849CA" w:rsidRDefault="00B849CA" w:rsidP="007F4864">
            <w:pPr>
              <w:jc w:val="both"/>
              <w:rPr>
                <w:b/>
              </w:rPr>
            </w:pPr>
          </w:p>
          <w:p w:rsidR="00B849CA" w:rsidRPr="007477F9" w:rsidRDefault="00B849CA" w:rsidP="007F4864">
            <w:pPr>
              <w:jc w:val="both"/>
              <w:rPr>
                <w:b/>
              </w:rPr>
            </w:pPr>
          </w:p>
        </w:tc>
      </w:tr>
    </w:tbl>
    <w:p w:rsidR="00F36D67" w:rsidRDefault="00F36D67">
      <w:r>
        <w:br w:type="page"/>
      </w:r>
    </w:p>
    <w:tbl>
      <w:tblPr>
        <w:tblStyle w:val="TableGrid"/>
        <w:tblW w:w="5000" w:type="pct"/>
        <w:tblLayout w:type="fixed"/>
        <w:tblLook w:val="04A0" w:firstRow="1" w:lastRow="0" w:firstColumn="1" w:lastColumn="0" w:noHBand="0" w:noVBand="1"/>
      </w:tblPr>
      <w:tblGrid>
        <w:gridCol w:w="828"/>
        <w:gridCol w:w="7501"/>
        <w:gridCol w:w="913"/>
      </w:tblGrid>
      <w:tr w:rsidR="00F044EC" w:rsidRPr="003C1D69" w:rsidTr="00EF3855">
        <w:trPr>
          <w:trHeight w:val="70"/>
        </w:trPr>
        <w:tc>
          <w:tcPr>
            <w:tcW w:w="448" w:type="pct"/>
          </w:tcPr>
          <w:p w:rsidR="00F044EC" w:rsidRDefault="00F044EC" w:rsidP="007F4864">
            <w:pPr>
              <w:jc w:val="both"/>
              <w:rPr>
                <w:b/>
              </w:rPr>
            </w:pPr>
            <w:r>
              <w:rPr>
                <w:b/>
              </w:rPr>
              <w:t>3.1.3</w:t>
            </w:r>
          </w:p>
        </w:tc>
        <w:tc>
          <w:tcPr>
            <w:tcW w:w="4058" w:type="pct"/>
          </w:tcPr>
          <w:p w:rsidR="00F044EC" w:rsidRDefault="00EE65C0" w:rsidP="00C51E47">
            <w:pPr>
              <w:rPr>
                <w:b/>
              </w:rPr>
            </w:pPr>
            <w:r w:rsidRPr="00EE65C0">
              <w:rPr>
                <w:b/>
              </w:rPr>
              <w:t xml:space="preserve">DECLARATION </w:t>
            </w:r>
          </w:p>
          <w:p w:rsidR="00723EE6" w:rsidRPr="00EE65C0" w:rsidRDefault="00723EE6" w:rsidP="00C51E47">
            <w:pPr>
              <w:rPr>
                <w:b/>
              </w:rPr>
            </w:pPr>
          </w:p>
          <w:p w:rsidR="00F044EC" w:rsidRDefault="00F044EC" w:rsidP="00C51E47">
            <w:r>
              <w:sym w:font="Wingdings 2" w:char="F052"/>
            </w:r>
            <w:r>
              <w:t xml:space="preserve"> I/We, the applicant warrant and represent that all the information given is true and correct and that I/we have not wilfully withheld any material fact. I/We irrevocably authorize AEON CREDIT (M) BERHAD to obtain any information it may require, in order to process this application, from any person, or any source (including but not limited to CCRIS, FIS, CTOS or any financial institution). This application form and all supporting documents that were submitted to AEON Credit shall be the sole property of AEON Credit and AEON Credit is entitled to retain the same irrespective of whether my/our application is approved or rejected by AEON Credit.</w:t>
            </w:r>
          </w:p>
          <w:p w:rsidR="00F044EC" w:rsidRDefault="00F044EC" w:rsidP="00C51E47">
            <w:r>
              <w:sym w:font="Wingdings 2" w:char="F052"/>
            </w:r>
            <w:r>
              <w:t xml:space="preserve"> I/We hereby acknowledge that I/we have accessed and/or read the Privacy Notice issued by AEON Credit (which is available at all AEON Credit branches as well as at AEON Credit website at </w:t>
            </w:r>
            <w:hyperlink r:id="rId27" w:history="1">
              <w:r w:rsidRPr="001174BD">
                <w:rPr>
                  <w:rStyle w:val="Hyperlink"/>
                </w:rPr>
                <w:t>www.aeoncredit.com.my</w:t>
              </w:r>
            </w:hyperlink>
            <w:r>
              <w:t xml:space="preserve"> or has otherwise been made available to me/us) and confirm my/our agreement to the same.</w:t>
            </w:r>
          </w:p>
          <w:p w:rsidR="00723EE6" w:rsidRDefault="00723EE6" w:rsidP="00856FE2">
            <w:pPr>
              <w:rPr>
                <w:i/>
                <w:color w:val="808080" w:themeColor="background1" w:themeShade="80"/>
                <w:sz w:val="18"/>
                <w:szCs w:val="18"/>
              </w:rPr>
            </w:pPr>
          </w:p>
          <w:p w:rsidR="00856FE2" w:rsidRPr="00856FE2" w:rsidRDefault="00856FE2" w:rsidP="00856FE2">
            <w:pPr>
              <w:rPr>
                <w:i/>
                <w:color w:val="808080" w:themeColor="background1" w:themeShade="80"/>
                <w:sz w:val="18"/>
                <w:szCs w:val="18"/>
              </w:rPr>
            </w:pPr>
            <w:r w:rsidRPr="00856FE2">
              <w:rPr>
                <w:i/>
                <w:color w:val="808080" w:themeColor="background1" w:themeShade="80"/>
                <w:sz w:val="18"/>
                <w:szCs w:val="18"/>
              </w:rPr>
              <w:t xml:space="preserve">*Please </w:t>
            </w:r>
            <w:r w:rsidR="00723EE6">
              <w:rPr>
                <w:i/>
                <w:color w:val="808080" w:themeColor="background1" w:themeShade="80"/>
                <w:sz w:val="18"/>
                <w:szCs w:val="18"/>
              </w:rPr>
              <w:t>tick</w:t>
            </w:r>
            <w:r w:rsidRPr="00856FE2">
              <w:rPr>
                <w:i/>
                <w:color w:val="808080" w:themeColor="background1" w:themeShade="80"/>
                <w:sz w:val="18"/>
                <w:szCs w:val="18"/>
              </w:rPr>
              <w:t xml:space="preserve"> both </w:t>
            </w:r>
            <w:r w:rsidR="00723EE6">
              <w:rPr>
                <w:i/>
                <w:color w:val="808080" w:themeColor="background1" w:themeShade="80"/>
                <w:sz w:val="18"/>
                <w:szCs w:val="18"/>
              </w:rPr>
              <w:t>checkbox to proceed</w:t>
            </w:r>
          </w:p>
          <w:p w:rsidR="00EE65C0" w:rsidRDefault="00856FE2" w:rsidP="00EE65C0">
            <w:pPr>
              <w:jc w:val="right"/>
            </w:pPr>
            <w:r w:rsidRPr="00856FE2">
              <w:rPr>
                <w:highlight w:val="cyan"/>
              </w:rPr>
              <w:t>Proceed</w:t>
            </w:r>
            <w:r>
              <w:t xml:space="preserve"> </w:t>
            </w:r>
            <w:r w:rsidR="00EE65C0">
              <w:t xml:space="preserve"> </w:t>
            </w:r>
            <w:r w:rsidRPr="00856FE2">
              <w:rPr>
                <w:b/>
                <w:color w:val="FFFFFF" w:themeColor="background1"/>
                <w:highlight w:val="darkGray"/>
              </w:rPr>
              <w:t>Cancel</w:t>
            </w:r>
            <w:r>
              <w:rPr>
                <w:color w:val="FFFFFF" w:themeColor="background1"/>
              </w:rPr>
              <w:t xml:space="preserve"> </w:t>
            </w:r>
          </w:p>
          <w:p w:rsidR="00856FE2" w:rsidRDefault="00856FE2" w:rsidP="00EE65C0">
            <w:pPr>
              <w:jc w:val="right"/>
            </w:pPr>
          </w:p>
        </w:tc>
        <w:tc>
          <w:tcPr>
            <w:tcW w:w="494" w:type="pct"/>
          </w:tcPr>
          <w:p w:rsidR="00856FE2" w:rsidRDefault="00856FE2" w:rsidP="00856FE2">
            <w:pPr>
              <w:jc w:val="both"/>
              <w:rPr>
                <w:sz w:val="16"/>
                <w:szCs w:val="16"/>
              </w:rPr>
            </w:pPr>
            <w:r>
              <w:rPr>
                <w:sz w:val="16"/>
                <w:szCs w:val="16"/>
              </w:rPr>
              <w:t xml:space="preserve">Customer must tick both boxes to continue with “proceed”. </w:t>
            </w:r>
          </w:p>
          <w:p w:rsidR="00723EE6" w:rsidRDefault="00723EE6" w:rsidP="00856FE2">
            <w:pPr>
              <w:jc w:val="both"/>
              <w:rPr>
                <w:sz w:val="16"/>
                <w:szCs w:val="16"/>
              </w:rPr>
            </w:pPr>
          </w:p>
          <w:p w:rsidR="00856FE2" w:rsidRDefault="00856FE2" w:rsidP="00856FE2">
            <w:pPr>
              <w:jc w:val="both"/>
              <w:rPr>
                <w:sz w:val="16"/>
                <w:szCs w:val="16"/>
              </w:rPr>
            </w:pPr>
            <w:r>
              <w:rPr>
                <w:sz w:val="16"/>
                <w:szCs w:val="16"/>
              </w:rPr>
              <w:t>Click “Cancel” to return “My Account”</w:t>
            </w:r>
            <w:r w:rsidR="00723EE6">
              <w:rPr>
                <w:sz w:val="16"/>
                <w:szCs w:val="16"/>
              </w:rPr>
              <w:t>. Request not submitted nor recorded in system</w:t>
            </w:r>
          </w:p>
          <w:p w:rsidR="00F044EC" w:rsidRPr="00B849CA" w:rsidRDefault="00B849CA" w:rsidP="00856FE2">
            <w:pPr>
              <w:jc w:val="both"/>
              <w:rPr>
                <w:sz w:val="16"/>
                <w:szCs w:val="16"/>
              </w:rPr>
            </w:pPr>
            <w:r w:rsidRPr="00B849CA">
              <w:rPr>
                <w:sz w:val="16"/>
                <w:szCs w:val="16"/>
              </w:rPr>
              <w:t xml:space="preserve"> </w:t>
            </w:r>
          </w:p>
        </w:tc>
      </w:tr>
    </w:tbl>
    <w:p w:rsidR="005322B4" w:rsidRDefault="005322B4">
      <w:r>
        <w:br w:type="page"/>
      </w:r>
    </w:p>
    <w:tbl>
      <w:tblPr>
        <w:tblStyle w:val="TableGrid"/>
        <w:tblW w:w="5000" w:type="pct"/>
        <w:tblLayout w:type="fixed"/>
        <w:tblLook w:val="04A0" w:firstRow="1" w:lastRow="0" w:firstColumn="1" w:lastColumn="0" w:noHBand="0" w:noVBand="1"/>
      </w:tblPr>
      <w:tblGrid>
        <w:gridCol w:w="828"/>
        <w:gridCol w:w="7501"/>
        <w:gridCol w:w="913"/>
      </w:tblGrid>
      <w:tr w:rsidR="00181734" w:rsidRPr="003C1D69" w:rsidTr="00EF3855">
        <w:trPr>
          <w:trHeight w:val="70"/>
        </w:trPr>
        <w:tc>
          <w:tcPr>
            <w:tcW w:w="448" w:type="pct"/>
          </w:tcPr>
          <w:p w:rsidR="00181734" w:rsidRDefault="00EF3855" w:rsidP="007F4864">
            <w:pPr>
              <w:jc w:val="both"/>
              <w:rPr>
                <w:b/>
              </w:rPr>
            </w:pPr>
            <w:r>
              <w:rPr>
                <w:b/>
              </w:rPr>
              <w:t>3.1.3</w:t>
            </w:r>
          </w:p>
        </w:tc>
        <w:tc>
          <w:tcPr>
            <w:tcW w:w="4058" w:type="pct"/>
          </w:tcPr>
          <w:p w:rsidR="00181734" w:rsidRDefault="00181734" w:rsidP="00C51E47">
            <w:r>
              <w:t>Inc</w:t>
            </w:r>
            <w:r w:rsidR="0022727D">
              <w:t>ome Document uploaded complete</w:t>
            </w:r>
          </w:p>
          <w:p w:rsidR="00181734" w:rsidRDefault="00181734" w:rsidP="00C51E47">
            <w:r>
              <w:rPr>
                <w:noProof/>
                <w:lang w:eastAsia="en-MY"/>
              </w:rPr>
              <w:drawing>
                <wp:inline distT="0" distB="0" distL="0" distR="0" wp14:anchorId="70905154" wp14:editId="0A790DE4">
                  <wp:extent cx="4675367" cy="23145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88335" cy="2320958"/>
                          </a:xfrm>
                          <a:prstGeom prst="rect">
                            <a:avLst/>
                          </a:prstGeom>
                        </pic:spPr>
                      </pic:pic>
                    </a:graphicData>
                  </a:graphic>
                </wp:inline>
              </w:drawing>
            </w:r>
          </w:p>
          <w:p w:rsidR="00181734" w:rsidRDefault="00466077" w:rsidP="00181734">
            <w:pPr>
              <w:jc w:val="center"/>
            </w:pPr>
            <w:r>
              <w:pict>
                <v:shape id="_x0000_s1145" type="#_x0000_t202" style="width:239.7pt;height:80.3pt;mso-left-percent:-10001;mso-top-percent:-10001;mso-position-horizontal:absolute;mso-position-horizontal-relative:char;mso-position-vertical:absolute;mso-position-vertical-relative:line;mso-left-percent:-10001;mso-top-percent:-10001" strokecolor="#a5a5a5 [2092]">
                  <v:textbox style="mso-next-textbox:#_x0000_s1145">
                    <w:txbxContent>
                      <w:p w:rsidR="00466077" w:rsidRPr="0014110E" w:rsidRDefault="00466077" w:rsidP="00181734">
                        <w:pPr>
                          <w:spacing w:after="0" w:line="240" w:lineRule="auto"/>
                          <w:jc w:val="center"/>
                          <w:rPr>
                            <w:color w:val="17365D" w:themeColor="text2" w:themeShade="BF"/>
                            <w:sz w:val="16"/>
                            <w:szCs w:val="16"/>
                            <w:u w:val="single"/>
                            <w:lang w:val="en-US"/>
                          </w:rPr>
                        </w:pPr>
                        <w:r w:rsidRPr="0014110E">
                          <w:rPr>
                            <w:color w:val="00B050"/>
                            <w:sz w:val="16"/>
                            <w:szCs w:val="16"/>
                            <w:shd w:val="pct15" w:color="auto" w:fill="FFFFFF"/>
                            <w:lang w:val="en-US"/>
                          </w:rPr>
                          <w:t>√</w:t>
                        </w:r>
                        <w:r>
                          <w:rPr>
                            <w:sz w:val="16"/>
                            <w:szCs w:val="16"/>
                            <w:lang w:val="en-US"/>
                          </w:rPr>
                          <w:t xml:space="preserve">Income Documents upload completed. Application has been successfully submitted. We will revert to you in </w:t>
                        </w:r>
                        <w:r w:rsidRPr="00C11EA5">
                          <w:rPr>
                            <w:sz w:val="16"/>
                            <w:szCs w:val="16"/>
                            <w:highlight w:val="yellow"/>
                            <w:lang w:val="en-US"/>
                          </w:rPr>
                          <w:t>Two (2) working</w:t>
                        </w:r>
                        <w:r>
                          <w:rPr>
                            <w:sz w:val="16"/>
                            <w:szCs w:val="16"/>
                            <w:lang w:val="en-US"/>
                          </w:rPr>
                          <w:t xml:space="preserve"> </w:t>
                        </w:r>
                        <w:r w:rsidRPr="00C11EA5">
                          <w:rPr>
                            <w:sz w:val="16"/>
                            <w:szCs w:val="16"/>
                            <w:highlight w:val="yellow"/>
                            <w:lang w:val="en-US"/>
                          </w:rPr>
                          <w:t>days</w:t>
                        </w:r>
                        <w:r>
                          <w:rPr>
                            <w:sz w:val="16"/>
                            <w:szCs w:val="16"/>
                            <w:lang w:val="en-US"/>
                          </w:rPr>
                          <w:t>. You will receive SMS Notification once your Loan Limit has been updated.</w:t>
                        </w:r>
                      </w:p>
                      <w:p w:rsidR="00466077" w:rsidRPr="005D0C81" w:rsidRDefault="00466077" w:rsidP="00181734">
                        <w:pPr>
                          <w:spacing w:after="0" w:line="240" w:lineRule="auto"/>
                          <w:ind w:left="1440" w:hanging="1440"/>
                          <w:jc w:val="center"/>
                          <w:rPr>
                            <w:color w:val="17365D" w:themeColor="text2" w:themeShade="BF"/>
                            <w:sz w:val="16"/>
                            <w:szCs w:val="16"/>
                            <w:lang w:val="en-US"/>
                          </w:rPr>
                        </w:pPr>
                      </w:p>
                      <w:p w:rsidR="00466077" w:rsidRPr="00005FE7" w:rsidRDefault="00466077" w:rsidP="00181734">
                        <w:pPr>
                          <w:spacing w:after="0" w:line="240" w:lineRule="auto"/>
                          <w:ind w:left="1440" w:hanging="1440"/>
                          <w:jc w:val="center"/>
                          <w:rPr>
                            <w:b/>
                            <w:color w:val="FFFFFF" w:themeColor="background1"/>
                            <w:sz w:val="16"/>
                            <w:szCs w:val="16"/>
                            <w:lang w:val="en-US"/>
                          </w:rPr>
                        </w:pPr>
                        <w:r>
                          <w:rPr>
                            <w:b/>
                            <w:color w:val="FFFFFF" w:themeColor="background1"/>
                            <w:sz w:val="16"/>
                            <w:szCs w:val="16"/>
                            <w:highlight w:val="darkGray"/>
                            <w:lang w:val="en-US"/>
                          </w:rPr>
                          <w:t>Back to My Account</w:t>
                        </w:r>
                        <w:r w:rsidRPr="00DE264A">
                          <w:rPr>
                            <w:b/>
                            <w:color w:val="FFFFFF" w:themeColor="background1"/>
                            <w:sz w:val="16"/>
                            <w:szCs w:val="16"/>
                            <w:highlight w:val="darkGray"/>
                            <w:lang w:val="en-US"/>
                          </w:rPr>
                          <w:t xml:space="preserve"> &gt;</w:t>
                        </w:r>
                      </w:p>
                      <w:p w:rsidR="00466077" w:rsidRPr="00694360" w:rsidRDefault="00466077" w:rsidP="00181734">
                        <w:pPr>
                          <w:jc w:val="center"/>
                          <w:rPr>
                            <w:b/>
                            <w:sz w:val="16"/>
                            <w:szCs w:val="16"/>
                            <w:lang w:val="en-US"/>
                          </w:rPr>
                        </w:pPr>
                      </w:p>
                    </w:txbxContent>
                  </v:textbox>
                  <w10:wrap type="none"/>
                  <w10:anchorlock/>
                </v:shape>
              </w:pict>
            </w:r>
          </w:p>
          <w:p w:rsidR="0069494F" w:rsidRDefault="0069494F" w:rsidP="00181734">
            <w:pPr>
              <w:jc w:val="center"/>
            </w:pPr>
          </w:p>
          <w:p w:rsidR="009865FD" w:rsidRDefault="009865FD" w:rsidP="0069494F"/>
        </w:tc>
        <w:tc>
          <w:tcPr>
            <w:tcW w:w="494" w:type="pct"/>
          </w:tcPr>
          <w:p w:rsidR="00181734" w:rsidRPr="007477F9" w:rsidRDefault="00181734" w:rsidP="007F4864">
            <w:pPr>
              <w:jc w:val="both"/>
              <w:rPr>
                <w:b/>
              </w:rPr>
            </w:pPr>
          </w:p>
        </w:tc>
      </w:tr>
    </w:tbl>
    <w:p w:rsidR="005322B4" w:rsidRDefault="005322B4">
      <w:r>
        <w:br w:type="page"/>
      </w:r>
    </w:p>
    <w:tbl>
      <w:tblPr>
        <w:tblStyle w:val="TableGrid"/>
        <w:tblW w:w="5000" w:type="pct"/>
        <w:tblLayout w:type="fixed"/>
        <w:tblLook w:val="04A0" w:firstRow="1" w:lastRow="0" w:firstColumn="1" w:lastColumn="0" w:noHBand="0" w:noVBand="1"/>
      </w:tblPr>
      <w:tblGrid>
        <w:gridCol w:w="675"/>
        <w:gridCol w:w="7654"/>
        <w:gridCol w:w="913"/>
      </w:tblGrid>
      <w:tr w:rsidR="00856FE2" w:rsidRPr="003C1D69" w:rsidTr="00010E63">
        <w:trPr>
          <w:trHeight w:val="70"/>
        </w:trPr>
        <w:tc>
          <w:tcPr>
            <w:tcW w:w="365" w:type="pct"/>
          </w:tcPr>
          <w:p w:rsidR="00856FE2" w:rsidRDefault="00856FE2" w:rsidP="007F4864">
            <w:pPr>
              <w:jc w:val="both"/>
              <w:rPr>
                <w:b/>
              </w:rPr>
            </w:pPr>
            <w:r>
              <w:rPr>
                <w:b/>
              </w:rPr>
              <w:t>3.1.4</w:t>
            </w:r>
          </w:p>
        </w:tc>
        <w:tc>
          <w:tcPr>
            <w:tcW w:w="4141" w:type="pct"/>
          </w:tcPr>
          <w:p w:rsidR="00856FE2" w:rsidRDefault="00856FE2" w:rsidP="00856FE2">
            <w:r>
              <w:t>View XPRESS+ Loan Summary</w:t>
            </w:r>
          </w:p>
          <w:p w:rsidR="00856FE2" w:rsidRDefault="00856FE2" w:rsidP="00856FE2">
            <w:r>
              <w:rPr>
                <w:noProof/>
                <w:lang w:eastAsia="en-MY"/>
              </w:rPr>
              <mc:AlternateContent>
                <mc:Choice Requires="wps">
                  <w:drawing>
                    <wp:anchor distT="0" distB="0" distL="114300" distR="114300" simplePos="0" relativeHeight="251730944" behindDoc="0" locked="0" layoutInCell="1" allowOverlap="1" wp14:anchorId="7EFC1613" wp14:editId="27E7D77B">
                      <wp:simplePos x="0" y="0"/>
                      <wp:positionH relativeFrom="column">
                        <wp:posOffset>2674620</wp:posOffset>
                      </wp:positionH>
                      <wp:positionV relativeFrom="paragraph">
                        <wp:posOffset>759460</wp:posOffset>
                      </wp:positionV>
                      <wp:extent cx="2124710" cy="1914525"/>
                      <wp:effectExtent l="514350" t="0" r="27940" b="28575"/>
                      <wp:wrapNone/>
                      <wp:docPr id="92" name="Rounded Rectangular Callout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4710" cy="1914525"/>
                              </a:xfrm>
                              <a:prstGeom prst="wedgeRoundRectCallout">
                                <a:avLst>
                                  <a:gd name="adj1" fmla="val -72923"/>
                                  <a:gd name="adj2" fmla="val 32544"/>
                                  <a:gd name="adj3" fmla="val 16667"/>
                                </a:avLst>
                              </a:prstGeom>
                              <a:solidFill>
                                <a:srgbClr val="FFFFFF"/>
                              </a:solidFill>
                              <a:ln w="9525">
                                <a:solidFill>
                                  <a:srgbClr val="000000"/>
                                </a:solidFill>
                                <a:miter lim="800000"/>
                                <a:headEnd/>
                                <a:tailEnd/>
                              </a:ln>
                            </wps:spPr>
                            <wps:txbx>
                              <w:txbxContent>
                                <w:p w:rsidR="00A4290A" w:rsidRPr="00A058EC" w:rsidRDefault="00A4290A" w:rsidP="00A4290A">
                                  <w:pPr>
                                    <w:rPr>
                                      <w:sz w:val="16"/>
                                      <w:szCs w:val="16"/>
                                    </w:rPr>
                                  </w:pPr>
                                  <w:r>
                                    <w:rPr>
                                      <w:sz w:val="16"/>
                                      <w:szCs w:val="16"/>
                                    </w:rPr>
                                    <w:t xml:space="preserve">Add View XPRESS+ &amp; PERSONAL FINANCING </w:t>
                                  </w:r>
                                  <w:r w:rsidRPr="00A058EC">
                                    <w:rPr>
                                      <w:sz w:val="16"/>
                                      <w:szCs w:val="16"/>
                                    </w:rPr>
                                    <w:t>LOAN SUMMARY</w:t>
                                  </w:r>
                                </w:p>
                                <w:p w:rsidR="00466077" w:rsidRDefault="00466077" w:rsidP="00856FE2">
                                  <w:pPr>
                                    <w:rPr>
                                      <w:ins w:id="16" w:author="Cheam Jinn Yeung (HQ-MDE-EMON)" w:date="2018-03-20T09:31:00Z"/>
                                    </w:rPr>
                                  </w:pPr>
                                  <w:r>
                                    <w:rPr>
                                      <w:noProof/>
                                      <w:lang w:eastAsia="en-MY"/>
                                    </w:rPr>
                                    <w:drawing>
                                      <wp:inline distT="0" distB="0" distL="0" distR="0" wp14:anchorId="7A6CEB35" wp14:editId="3F883CC0">
                                        <wp:extent cx="1504950" cy="12858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0" cy="12858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ounded Rectangular Callout 92" o:spid="_x0000_s1028" type="#_x0000_t62" style="position:absolute;margin-left:210.6pt;margin-top:59.8pt;width:167.3pt;height:150.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" adj="-4951,17830">
                      <v:textbox>
                        <w:txbxContent>
                          <w:p w:rsidR="00A4290A" w:rsidRPr="00A058EC" w:rsidRDefault="00A4290A" w:rsidP="00A4290A">
                            <w:pPr>
                              <w:rPr>
                                <w:sz w:val="16"/>
                                <w:szCs w:val="16"/>
                              </w:rPr>
                            </w:pPr>
                            <w:r>
                              <w:rPr>
                                <w:sz w:val="16"/>
                                <w:szCs w:val="16"/>
                              </w:rPr>
                              <w:t xml:space="preserve">Add View XPRESS+ &amp; PERSONAL FINANCING </w:t>
                            </w:r>
                            <w:r w:rsidRPr="00A058EC">
                              <w:rPr>
                                <w:sz w:val="16"/>
                                <w:szCs w:val="16"/>
                              </w:rPr>
                              <w:t>LOAN SUMMARY</w:t>
                            </w:r>
                          </w:p>
                          <w:p w:rsidR="00466077" w:rsidRDefault="00466077" w:rsidP="00856FE2">
                            <w:pPr>
                              <w:rPr>
                                <w:ins w:id="17" w:author="Cheam Jinn Yeung (HQ-MDE-EMON)" w:date="2018-03-20T09:31:00Z"/>
                              </w:rPr>
                            </w:pPr>
                            <w:r>
                              <w:rPr>
                                <w:noProof/>
                                <w:lang w:eastAsia="en-MY"/>
                              </w:rPr>
                              <w:drawing>
                                <wp:inline distT="0" distB="0" distL="0" distR="0" wp14:anchorId="7A6CEB35" wp14:editId="3F883CC0">
                                  <wp:extent cx="1504950" cy="12858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0" cy="1285875"/>
                                          </a:xfrm>
                                          <a:prstGeom prst="rect">
                                            <a:avLst/>
                                          </a:prstGeom>
                                          <a:noFill/>
                                          <a:ln>
                                            <a:noFill/>
                                          </a:ln>
                                        </pic:spPr>
                                      </pic:pic>
                                    </a:graphicData>
                                  </a:graphic>
                                </wp:inline>
                              </w:drawing>
                            </w:r>
                          </w:p>
                        </w:txbxContent>
                      </v:textbox>
                    </v:shape>
                  </w:pict>
                </mc:Fallback>
              </mc:AlternateContent>
            </w:r>
            <w:r>
              <w:object w:dxaOrig="8895" w:dyaOrig="5160" w14:anchorId="6C8CB4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63.8pt;height:211.05pt" o:ole="">
                  <v:imagedata r:id="rId28" o:title=""/>
                </v:shape>
                <o:OLEObject Type="Embed" ProgID="PBrush" ShapeID="_x0000_i1027" DrawAspect="Content" ObjectID="_1590334763" r:id="rId29"/>
              </w:object>
            </w:r>
          </w:p>
          <w:p w:rsidR="00856FE2" w:rsidRDefault="00856FE2" w:rsidP="00856FE2"/>
          <w:p w:rsidR="00856FE2" w:rsidRDefault="00856FE2" w:rsidP="00856FE2"/>
          <w:p w:rsidR="00856FE2" w:rsidRDefault="00856FE2" w:rsidP="00856FE2"/>
          <w:p w:rsidR="00856FE2" w:rsidRDefault="00856FE2" w:rsidP="00856FE2"/>
          <w:p w:rsidR="00856FE2" w:rsidRDefault="00856FE2" w:rsidP="00856FE2">
            <w:r>
              <w:rPr>
                <w:noProof/>
                <w:lang w:eastAsia="en-MY"/>
              </w:rPr>
              <w:drawing>
                <wp:inline distT="0" distB="0" distL="0" distR="0" wp14:anchorId="044257D6" wp14:editId="00307188">
                  <wp:extent cx="4800600" cy="1552575"/>
                  <wp:effectExtent l="0" t="0" r="0" b="9525"/>
                  <wp:docPr id="51" name="Picture 51" descr="C:\Users\A170401\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170401\Desktop\Untitled.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2873"/>
                          <a:stretch/>
                        </pic:blipFill>
                        <pic:spPr bwMode="auto">
                          <a:xfrm>
                            <a:off x="0" y="0"/>
                            <a:ext cx="4805583" cy="1554187"/>
                          </a:xfrm>
                          <a:prstGeom prst="rect">
                            <a:avLst/>
                          </a:prstGeom>
                          <a:noFill/>
                          <a:ln>
                            <a:noFill/>
                          </a:ln>
                          <a:extLst>
                            <a:ext uri="{53640926-AAD7-44D8-BBD7-CCE9431645EC}">
                              <a14:shadowObscured xmlns:a14="http://schemas.microsoft.com/office/drawing/2010/main"/>
                            </a:ext>
                          </a:extLst>
                        </pic:spPr>
                      </pic:pic>
                    </a:graphicData>
                  </a:graphic>
                </wp:inline>
              </w:drawing>
            </w:r>
          </w:p>
          <w:p w:rsidR="00856FE2" w:rsidRDefault="00856FE2" w:rsidP="00856FE2">
            <w:r>
              <w:rPr>
                <w:noProof/>
                <w:lang w:eastAsia="en-MY"/>
              </w:rPr>
              <w:drawing>
                <wp:anchor distT="0" distB="0" distL="114300" distR="114300" simplePos="0" relativeHeight="251728896" behindDoc="0" locked="0" layoutInCell="1" allowOverlap="1" wp14:anchorId="5D801824" wp14:editId="162AFD97">
                  <wp:simplePos x="0" y="0"/>
                  <wp:positionH relativeFrom="column">
                    <wp:posOffset>119380</wp:posOffset>
                  </wp:positionH>
                  <wp:positionV relativeFrom="paragraph">
                    <wp:posOffset>105410</wp:posOffset>
                  </wp:positionV>
                  <wp:extent cx="218440" cy="21272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18440" cy="212725"/>
                          </a:xfrm>
                          <a:prstGeom prst="rect">
                            <a:avLst/>
                          </a:prstGeom>
                        </pic:spPr>
                      </pic:pic>
                    </a:graphicData>
                  </a:graphic>
                  <wp14:sizeRelH relativeFrom="page">
                    <wp14:pctWidth>0</wp14:pctWidth>
                  </wp14:sizeRelH>
                  <wp14:sizeRelV relativeFrom="page">
                    <wp14:pctHeight>0</wp14:pctHeight>
                  </wp14:sizeRelV>
                </wp:anchor>
              </w:drawing>
            </w:r>
            <w:r>
              <w:rPr>
                <w:noProof/>
                <w:u w:val="single"/>
                <w:lang w:eastAsia="en-MY"/>
              </w:rPr>
              <mc:AlternateContent>
                <mc:Choice Requires="wps">
                  <w:drawing>
                    <wp:anchor distT="0" distB="0" distL="114300" distR="114300" simplePos="0" relativeHeight="251729920" behindDoc="0" locked="0" layoutInCell="1" allowOverlap="1" wp14:anchorId="0A4F49EC" wp14:editId="1ED3A1D4">
                      <wp:simplePos x="0" y="0"/>
                      <wp:positionH relativeFrom="column">
                        <wp:posOffset>332740</wp:posOffset>
                      </wp:positionH>
                      <wp:positionV relativeFrom="paragraph">
                        <wp:posOffset>78740</wp:posOffset>
                      </wp:positionV>
                      <wp:extent cx="1455420" cy="238125"/>
                      <wp:effectExtent l="0" t="0" r="0" b="952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42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6077" w:rsidRPr="007D4535" w:rsidRDefault="00466077" w:rsidP="00856FE2">
                                  <w:pPr>
                                    <w:rPr>
                                      <w:b/>
                                      <w:color w:val="FF00FF"/>
                                      <w:sz w:val="16"/>
                                      <w:szCs w:val="16"/>
                                      <w:lang w:val="en-US"/>
                                    </w:rPr>
                                  </w:pPr>
                                  <w:r>
                                    <w:rPr>
                                      <w:b/>
                                      <w:color w:val="FF00FF"/>
                                      <w:sz w:val="16"/>
                                      <w:szCs w:val="16"/>
                                      <w:lang w:val="en-US"/>
                                    </w:rPr>
                                    <w:t>View XPRESS+ Loan 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29" type="#_x0000_t202" style="position:absolute;margin-left:26.2pt;margin-top:6.2pt;width:114.6pt;height:18.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" stroked="f">
                      <v:textbox>
                        <w:txbxContent>
                          <w:p w:rsidR="00466077" w:rsidRPr="007D4535" w:rsidRDefault="00466077" w:rsidP="00856FE2">
                            <w:pPr>
                              <w:rPr>
                                <w:b/>
                                <w:color w:val="FF00FF"/>
                                <w:sz w:val="16"/>
                                <w:szCs w:val="16"/>
                                <w:lang w:val="en-US"/>
                              </w:rPr>
                            </w:pPr>
                            <w:r>
                              <w:rPr>
                                <w:b/>
                                <w:color w:val="FF00FF"/>
                                <w:sz w:val="16"/>
                                <w:szCs w:val="16"/>
                                <w:lang w:val="en-US"/>
                              </w:rPr>
                              <w:t>View XPRESS+ Loan Summary</w:t>
                            </w:r>
                          </w:p>
                        </w:txbxContent>
                      </v:textbox>
                    </v:shape>
                  </w:pict>
                </mc:Fallback>
              </mc:AlternateContent>
            </w:r>
          </w:p>
          <w:p w:rsidR="00856FE2" w:rsidRDefault="00856FE2" w:rsidP="00856FE2"/>
          <w:tbl>
            <w:tblPr>
              <w:tblStyle w:val="TableGrid"/>
              <w:tblW w:w="0" w:type="auto"/>
              <w:tblLayout w:type="fixed"/>
              <w:tblLook w:val="04A0" w:firstRow="1" w:lastRow="0" w:firstColumn="1" w:lastColumn="0" w:noHBand="0" w:noVBand="1"/>
            </w:tblPr>
            <w:tblGrid>
              <w:gridCol w:w="1213"/>
              <w:gridCol w:w="1213"/>
              <w:gridCol w:w="1213"/>
              <w:gridCol w:w="1212"/>
              <w:gridCol w:w="1212"/>
              <w:gridCol w:w="1212"/>
            </w:tblGrid>
            <w:tr w:rsidR="00856FE2" w:rsidTr="00010E63">
              <w:tc>
                <w:tcPr>
                  <w:tcW w:w="1213" w:type="dxa"/>
                </w:tcPr>
                <w:p w:rsidR="00856FE2" w:rsidRPr="003A62A4" w:rsidRDefault="00856FE2" w:rsidP="00010E63">
                  <w:pPr>
                    <w:rPr>
                      <w:b/>
                      <w:sz w:val="16"/>
                      <w:szCs w:val="16"/>
                    </w:rPr>
                  </w:pPr>
                  <w:r w:rsidRPr="003A62A4">
                    <w:rPr>
                      <w:b/>
                      <w:sz w:val="16"/>
                      <w:szCs w:val="16"/>
                    </w:rPr>
                    <w:t>Product Type</w:t>
                  </w:r>
                </w:p>
              </w:tc>
              <w:tc>
                <w:tcPr>
                  <w:tcW w:w="1213" w:type="dxa"/>
                </w:tcPr>
                <w:p w:rsidR="00856FE2" w:rsidRPr="003A62A4" w:rsidRDefault="00856FE2" w:rsidP="00010E63">
                  <w:pPr>
                    <w:rPr>
                      <w:b/>
                      <w:sz w:val="16"/>
                      <w:szCs w:val="16"/>
                    </w:rPr>
                  </w:pPr>
                  <w:r>
                    <w:rPr>
                      <w:b/>
                      <w:sz w:val="16"/>
                      <w:szCs w:val="16"/>
                    </w:rPr>
                    <w:t>Agreement No.</w:t>
                  </w:r>
                </w:p>
              </w:tc>
              <w:tc>
                <w:tcPr>
                  <w:tcW w:w="1213" w:type="dxa"/>
                </w:tcPr>
                <w:p w:rsidR="00856FE2" w:rsidRPr="003A62A4" w:rsidRDefault="00856FE2" w:rsidP="00010E63">
                  <w:pPr>
                    <w:rPr>
                      <w:b/>
                      <w:sz w:val="16"/>
                      <w:szCs w:val="16"/>
                    </w:rPr>
                  </w:pPr>
                  <w:r w:rsidRPr="003A62A4">
                    <w:rPr>
                      <w:b/>
                      <w:sz w:val="16"/>
                      <w:szCs w:val="16"/>
                    </w:rPr>
                    <w:t>Application Date</w:t>
                  </w:r>
                </w:p>
              </w:tc>
              <w:tc>
                <w:tcPr>
                  <w:tcW w:w="1212" w:type="dxa"/>
                </w:tcPr>
                <w:p w:rsidR="00856FE2" w:rsidRPr="003A62A4" w:rsidRDefault="00856FE2" w:rsidP="00010E63">
                  <w:pPr>
                    <w:rPr>
                      <w:b/>
                      <w:sz w:val="16"/>
                      <w:szCs w:val="16"/>
                    </w:rPr>
                  </w:pPr>
                  <w:r w:rsidRPr="003A62A4">
                    <w:rPr>
                      <w:b/>
                      <w:sz w:val="16"/>
                      <w:szCs w:val="16"/>
                    </w:rPr>
                    <w:t>Status</w:t>
                  </w:r>
                </w:p>
              </w:tc>
              <w:tc>
                <w:tcPr>
                  <w:tcW w:w="1212" w:type="dxa"/>
                </w:tcPr>
                <w:p w:rsidR="00856FE2" w:rsidRPr="003A62A4" w:rsidRDefault="00856FE2" w:rsidP="00010E63">
                  <w:pPr>
                    <w:rPr>
                      <w:b/>
                      <w:sz w:val="16"/>
                      <w:szCs w:val="16"/>
                    </w:rPr>
                  </w:pPr>
                  <w:r w:rsidRPr="003A62A4">
                    <w:rPr>
                      <w:b/>
                      <w:sz w:val="16"/>
                      <w:szCs w:val="16"/>
                    </w:rPr>
                    <w:t>Approved Date</w:t>
                  </w:r>
                </w:p>
              </w:tc>
              <w:tc>
                <w:tcPr>
                  <w:tcW w:w="1212" w:type="dxa"/>
                </w:tcPr>
                <w:p w:rsidR="00856FE2" w:rsidRPr="003A62A4" w:rsidRDefault="00856FE2" w:rsidP="00010E63">
                  <w:pPr>
                    <w:rPr>
                      <w:b/>
                      <w:sz w:val="16"/>
                      <w:szCs w:val="16"/>
                    </w:rPr>
                  </w:pPr>
                  <w:r w:rsidRPr="003A62A4">
                    <w:rPr>
                      <w:b/>
                      <w:sz w:val="16"/>
                      <w:szCs w:val="16"/>
                    </w:rPr>
                    <w:t>Amount</w:t>
                  </w:r>
                </w:p>
              </w:tc>
            </w:tr>
            <w:tr w:rsidR="00856FE2" w:rsidTr="00010E63">
              <w:tc>
                <w:tcPr>
                  <w:tcW w:w="1213" w:type="dxa"/>
                </w:tcPr>
                <w:p w:rsidR="00856FE2" w:rsidRPr="00A058EC" w:rsidRDefault="00856FE2" w:rsidP="00010E63">
                  <w:pPr>
                    <w:rPr>
                      <w:color w:val="0070C0"/>
                      <w:sz w:val="16"/>
                      <w:szCs w:val="16"/>
                      <w:u w:val="single"/>
                    </w:rPr>
                  </w:pPr>
                  <w:commentRangeStart w:id="18"/>
                  <w:r w:rsidRPr="00A058EC">
                    <w:rPr>
                      <w:color w:val="0070C0"/>
                      <w:sz w:val="16"/>
                      <w:szCs w:val="16"/>
                      <w:u w:val="single"/>
                    </w:rPr>
                    <w:t>Consumer Durable EP</w:t>
                  </w:r>
                  <w:commentRangeEnd w:id="18"/>
                  <w:r>
                    <w:rPr>
                      <w:rStyle w:val="CommentReference"/>
                    </w:rPr>
                    <w:commentReference w:id="18"/>
                  </w:r>
                </w:p>
              </w:tc>
              <w:tc>
                <w:tcPr>
                  <w:tcW w:w="1213" w:type="dxa"/>
                </w:tcPr>
                <w:p w:rsidR="00856FE2" w:rsidRPr="009865FD" w:rsidRDefault="00856FE2" w:rsidP="00010E63">
                  <w:pPr>
                    <w:rPr>
                      <w:sz w:val="16"/>
                      <w:szCs w:val="16"/>
                    </w:rPr>
                  </w:pPr>
                  <w:r>
                    <w:rPr>
                      <w:sz w:val="16"/>
                      <w:szCs w:val="16"/>
                    </w:rPr>
                    <w:t>701 xxxx</w:t>
                  </w:r>
                </w:p>
              </w:tc>
              <w:tc>
                <w:tcPr>
                  <w:tcW w:w="1213" w:type="dxa"/>
                </w:tcPr>
                <w:p w:rsidR="00856FE2" w:rsidRPr="009865FD" w:rsidRDefault="00856FE2" w:rsidP="00010E63">
                  <w:pPr>
                    <w:rPr>
                      <w:sz w:val="16"/>
                      <w:szCs w:val="16"/>
                    </w:rPr>
                  </w:pPr>
                  <w:r>
                    <w:rPr>
                      <w:sz w:val="16"/>
                      <w:szCs w:val="16"/>
                    </w:rPr>
                    <w:t>DD MMM YYYY</w:t>
                  </w:r>
                </w:p>
              </w:tc>
              <w:tc>
                <w:tcPr>
                  <w:tcW w:w="1212" w:type="dxa"/>
                </w:tcPr>
                <w:p w:rsidR="00856FE2" w:rsidRPr="009865FD" w:rsidRDefault="00856FE2" w:rsidP="00010E63">
                  <w:pPr>
                    <w:rPr>
                      <w:sz w:val="16"/>
                      <w:szCs w:val="16"/>
                    </w:rPr>
                  </w:pPr>
                  <w:r>
                    <w:rPr>
                      <w:sz w:val="16"/>
                      <w:szCs w:val="16"/>
                    </w:rPr>
                    <w:t>Processing / Approved / Completed / Cancelled</w:t>
                  </w:r>
                </w:p>
              </w:tc>
              <w:tc>
                <w:tcPr>
                  <w:tcW w:w="1212" w:type="dxa"/>
                </w:tcPr>
                <w:p w:rsidR="00856FE2" w:rsidRPr="009865FD" w:rsidRDefault="00856FE2" w:rsidP="00010E63">
                  <w:pPr>
                    <w:rPr>
                      <w:sz w:val="16"/>
                      <w:szCs w:val="16"/>
                    </w:rPr>
                  </w:pPr>
                  <w:r>
                    <w:rPr>
                      <w:sz w:val="16"/>
                      <w:szCs w:val="16"/>
                    </w:rPr>
                    <w:t>DD MMM YYYY</w:t>
                  </w:r>
                </w:p>
              </w:tc>
              <w:tc>
                <w:tcPr>
                  <w:tcW w:w="1212" w:type="dxa"/>
                </w:tcPr>
                <w:p w:rsidR="00856FE2" w:rsidRPr="009865FD" w:rsidRDefault="00856FE2" w:rsidP="00010E63">
                  <w:pPr>
                    <w:rPr>
                      <w:sz w:val="16"/>
                      <w:szCs w:val="16"/>
                    </w:rPr>
                  </w:pPr>
                  <w:r>
                    <w:rPr>
                      <w:sz w:val="16"/>
                      <w:szCs w:val="16"/>
                    </w:rPr>
                    <w:t>RM #,###.##</w:t>
                  </w:r>
                </w:p>
              </w:tc>
            </w:tr>
            <w:tr w:rsidR="00856FE2" w:rsidTr="00010E63">
              <w:tc>
                <w:tcPr>
                  <w:tcW w:w="1213" w:type="dxa"/>
                </w:tcPr>
                <w:p w:rsidR="00856FE2" w:rsidRPr="00A058EC" w:rsidRDefault="00856FE2" w:rsidP="00010E63">
                  <w:pPr>
                    <w:rPr>
                      <w:color w:val="0070C0"/>
                      <w:sz w:val="16"/>
                      <w:szCs w:val="16"/>
                    </w:rPr>
                  </w:pPr>
                  <w:r w:rsidRPr="00A058EC">
                    <w:rPr>
                      <w:sz w:val="16"/>
                      <w:szCs w:val="16"/>
                    </w:rPr>
                    <w:t>Increase Loan Limit</w:t>
                  </w:r>
                </w:p>
              </w:tc>
              <w:tc>
                <w:tcPr>
                  <w:tcW w:w="1213" w:type="dxa"/>
                </w:tcPr>
                <w:p w:rsidR="00856FE2" w:rsidRDefault="00856FE2" w:rsidP="00010E63">
                  <w:pPr>
                    <w:rPr>
                      <w:sz w:val="16"/>
                      <w:szCs w:val="16"/>
                    </w:rPr>
                  </w:pPr>
                  <w:r>
                    <w:rPr>
                      <w:sz w:val="16"/>
                      <w:szCs w:val="16"/>
                    </w:rPr>
                    <w:t>n/a</w:t>
                  </w:r>
                </w:p>
              </w:tc>
              <w:tc>
                <w:tcPr>
                  <w:tcW w:w="1213" w:type="dxa"/>
                </w:tcPr>
                <w:p w:rsidR="00856FE2" w:rsidRDefault="00856FE2" w:rsidP="00010E63">
                  <w:pPr>
                    <w:rPr>
                      <w:sz w:val="16"/>
                      <w:szCs w:val="16"/>
                    </w:rPr>
                  </w:pPr>
                  <w:r>
                    <w:rPr>
                      <w:sz w:val="16"/>
                      <w:szCs w:val="16"/>
                    </w:rPr>
                    <w:t>DD MMM YYYY</w:t>
                  </w:r>
                </w:p>
              </w:tc>
              <w:tc>
                <w:tcPr>
                  <w:tcW w:w="1212" w:type="dxa"/>
                </w:tcPr>
                <w:p w:rsidR="00856FE2" w:rsidRDefault="00856FE2" w:rsidP="00010E63">
                  <w:pPr>
                    <w:rPr>
                      <w:sz w:val="16"/>
                      <w:szCs w:val="16"/>
                    </w:rPr>
                  </w:pPr>
                  <w:r>
                    <w:rPr>
                      <w:sz w:val="16"/>
                      <w:szCs w:val="16"/>
                    </w:rPr>
                    <w:t>Processing / Approved / Declined</w:t>
                  </w:r>
                </w:p>
              </w:tc>
              <w:tc>
                <w:tcPr>
                  <w:tcW w:w="1212" w:type="dxa"/>
                </w:tcPr>
                <w:p w:rsidR="00856FE2" w:rsidRDefault="00856FE2" w:rsidP="00010E63">
                  <w:pPr>
                    <w:rPr>
                      <w:sz w:val="16"/>
                      <w:szCs w:val="16"/>
                    </w:rPr>
                  </w:pPr>
                  <w:r>
                    <w:rPr>
                      <w:sz w:val="16"/>
                      <w:szCs w:val="16"/>
                    </w:rPr>
                    <w:t>DD MMM YYYY</w:t>
                  </w:r>
                </w:p>
              </w:tc>
              <w:tc>
                <w:tcPr>
                  <w:tcW w:w="1212" w:type="dxa"/>
                </w:tcPr>
                <w:p w:rsidR="00856FE2" w:rsidRDefault="00856FE2" w:rsidP="00010E63">
                  <w:pPr>
                    <w:rPr>
                      <w:sz w:val="16"/>
                      <w:szCs w:val="16"/>
                    </w:rPr>
                  </w:pPr>
                  <w:r>
                    <w:rPr>
                      <w:sz w:val="16"/>
                      <w:szCs w:val="16"/>
                    </w:rPr>
                    <w:t>RM #,###.##</w:t>
                  </w:r>
                </w:p>
              </w:tc>
            </w:tr>
            <w:tr w:rsidR="00856FE2" w:rsidTr="00010E63">
              <w:tc>
                <w:tcPr>
                  <w:tcW w:w="1213" w:type="dxa"/>
                </w:tcPr>
                <w:p w:rsidR="00856FE2" w:rsidRPr="00A058EC" w:rsidRDefault="00856FE2" w:rsidP="00010E63">
                  <w:pPr>
                    <w:rPr>
                      <w:color w:val="0070C0"/>
                      <w:sz w:val="16"/>
                      <w:szCs w:val="16"/>
                      <w:u w:val="single"/>
                    </w:rPr>
                  </w:pPr>
                  <w:commentRangeStart w:id="19"/>
                  <w:r w:rsidRPr="00A058EC">
                    <w:rPr>
                      <w:color w:val="0070C0"/>
                      <w:sz w:val="16"/>
                      <w:szCs w:val="16"/>
                      <w:u w:val="single"/>
                    </w:rPr>
                    <w:t>Personal Financing</w:t>
                  </w:r>
                  <w:commentRangeEnd w:id="19"/>
                  <w:r>
                    <w:rPr>
                      <w:rStyle w:val="CommentReference"/>
                    </w:rPr>
                    <w:commentReference w:id="19"/>
                  </w:r>
                </w:p>
              </w:tc>
              <w:tc>
                <w:tcPr>
                  <w:tcW w:w="1213" w:type="dxa"/>
                </w:tcPr>
                <w:p w:rsidR="00856FE2" w:rsidRDefault="00856FE2" w:rsidP="00010E63">
                  <w:pPr>
                    <w:rPr>
                      <w:sz w:val="16"/>
                      <w:szCs w:val="16"/>
                    </w:rPr>
                  </w:pPr>
                  <w:r>
                    <w:rPr>
                      <w:sz w:val="16"/>
                      <w:szCs w:val="16"/>
                    </w:rPr>
                    <w:t>703 xxxx</w:t>
                  </w:r>
                </w:p>
              </w:tc>
              <w:tc>
                <w:tcPr>
                  <w:tcW w:w="1213" w:type="dxa"/>
                </w:tcPr>
                <w:p w:rsidR="00856FE2" w:rsidRDefault="00856FE2" w:rsidP="00010E63">
                  <w:pPr>
                    <w:rPr>
                      <w:sz w:val="16"/>
                      <w:szCs w:val="16"/>
                    </w:rPr>
                  </w:pPr>
                  <w:r>
                    <w:rPr>
                      <w:sz w:val="16"/>
                      <w:szCs w:val="16"/>
                    </w:rPr>
                    <w:t>DD MMM YYYY</w:t>
                  </w:r>
                </w:p>
              </w:tc>
              <w:tc>
                <w:tcPr>
                  <w:tcW w:w="1212" w:type="dxa"/>
                </w:tcPr>
                <w:p w:rsidR="00856FE2" w:rsidRDefault="00856FE2" w:rsidP="00010E63">
                  <w:pPr>
                    <w:rPr>
                      <w:sz w:val="16"/>
                      <w:szCs w:val="16"/>
                    </w:rPr>
                  </w:pPr>
                  <w:r>
                    <w:rPr>
                      <w:sz w:val="16"/>
                      <w:szCs w:val="16"/>
                    </w:rPr>
                    <w:t>Processing / Approved / Completed / Cancelled</w:t>
                  </w:r>
                </w:p>
              </w:tc>
              <w:tc>
                <w:tcPr>
                  <w:tcW w:w="1212" w:type="dxa"/>
                </w:tcPr>
                <w:p w:rsidR="00856FE2" w:rsidRDefault="00856FE2" w:rsidP="00010E63">
                  <w:pPr>
                    <w:rPr>
                      <w:sz w:val="16"/>
                      <w:szCs w:val="16"/>
                    </w:rPr>
                  </w:pPr>
                  <w:r>
                    <w:rPr>
                      <w:sz w:val="16"/>
                      <w:szCs w:val="16"/>
                    </w:rPr>
                    <w:t>DD MMM YYYY</w:t>
                  </w:r>
                </w:p>
              </w:tc>
              <w:tc>
                <w:tcPr>
                  <w:tcW w:w="1212" w:type="dxa"/>
                </w:tcPr>
                <w:p w:rsidR="00856FE2" w:rsidRDefault="00856FE2" w:rsidP="00010E63">
                  <w:pPr>
                    <w:rPr>
                      <w:sz w:val="16"/>
                      <w:szCs w:val="16"/>
                    </w:rPr>
                  </w:pPr>
                  <w:r>
                    <w:rPr>
                      <w:sz w:val="16"/>
                      <w:szCs w:val="16"/>
                    </w:rPr>
                    <w:t>RM #,###.##</w:t>
                  </w:r>
                </w:p>
              </w:tc>
            </w:tr>
          </w:tbl>
          <w:p w:rsidR="00856FE2" w:rsidRDefault="00856FE2" w:rsidP="00856FE2"/>
          <w:p w:rsidR="00856FE2" w:rsidRDefault="00856FE2" w:rsidP="00856FE2"/>
          <w:p w:rsidR="00856FE2" w:rsidRDefault="00856FE2" w:rsidP="00856FE2"/>
          <w:p w:rsidR="00856FE2" w:rsidRDefault="00856FE2" w:rsidP="00856FE2"/>
          <w:p w:rsidR="00856FE2" w:rsidRDefault="00856FE2" w:rsidP="00856FE2"/>
          <w:p w:rsidR="005322B4" w:rsidRDefault="005322B4" w:rsidP="00856FE2"/>
          <w:p w:rsidR="005322B4" w:rsidRDefault="005322B4" w:rsidP="00856FE2"/>
          <w:p w:rsidR="005322B4" w:rsidRDefault="005322B4" w:rsidP="00856FE2"/>
          <w:p w:rsidR="005322B4" w:rsidRDefault="005322B4" w:rsidP="00856FE2"/>
          <w:p w:rsidR="005322B4" w:rsidRDefault="005322B4" w:rsidP="00856FE2"/>
          <w:p w:rsidR="00856FE2" w:rsidRDefault="00856FE2" w:rsidP="00856FE2">
            <w:r>
              <w:t>View XPRESS+ Loan Summary for Consumer Durable EP</w:t>
            </w:r>
          </w:p>
          <w:p w:rsidR="00856FE2" w:rsidRDefault="00856FE2" w:rsidP="00856FE2">
            <w:r>
              <w:rPr>
                <w:noProof/>
                <w:lang w:eastAsia="en-MY"/>
              </w:rPr>
              <w:drawing>
                <wp:inline distT="0" distB="0" distL="0" distR="0" wp14:anchorId="37F3F33F" wp14:editId="24C77854">
                  <wp:extent cx="4800600" cy="1552575"/>
                  <wp:effectExtent l="0" t="0" r="0" b="9525"/>
                  <wp:docPr id="18" name="Picture 18" descr="C:\Users\A170401\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170401\Desktop\Untitled.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2873"/>
                          <a:stretch/>
                        </pic:blipFill>
                        <pic:spPr bwMode="auto">
                          <a:xfrm>
                            <a:off x="0" y="0"/>
                            <a:ext cx="4805583" cy="1554187"/>
                          </a:xfrm>
                          <a:prstGeom prst="rect">
                            <a:avLst/>
                          </a:prstGeom>
                          <a:noFill/>
                          <a:ln>
                            <a:noFill/>
                          </a:ln>
                          <a:extLst>
                            <a:ext uri="{53640926-AAD7-44D8-BBD7-CCE9431645EC}">
                              <a14:shadowObscured xmlns:a14="http://schemas.microsoft.com/office/drawing/2010/main"/>
                            </a:ext>
                          </a:extLst>
                        </pic:spPr>
                      </pic:pic>
                    </a:graphicData>
                  </a:graphic>
                </wp:inline>
              </w:drawing>
            </w:r>
          </w:p>
          <w:p w:rsidR="00856FE2" w:rsidRDefault="00856FE2" w:rsidP="00856FE2">
            <w:r>
              <w:rPr>
                <w:noProof/>
                <w:lang w:eastAsia="en-MY"/>
              </w:rPr>
              <w:drawing>
                <wp:anchor distT="0" distB="0" distL="114300" distR="114300" simplePos="0" relativeHeight="251724800" behindDoc="0" locked="0" layoutInCell="1" allowOverlap="1" wp14:anchorId="135FEA16" wp14:editId="61A410FA">
                  <wp:simplePos x="0" y="0"/>
                  <wp:positionH relativeFrom="column">
                    <wp:posOffset>119380</wp:posOffset>
                  </wp:positionH>
                  <wp:positionV relativeFrom="paragraph">
                    <wp:posOffset>105410</wp:posOffset>
                  </wp:positionV>
                  <wp:extent cx="218440" cy="21272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18440" cy="212725"/>
                          </a:xfrm>
                          <a:prstGeom prst="rect">
                            <a:avLst/>
                          </a:prstGeom>
                        </pic:spPr>
                      </pic:pic>
                    </a:graphicData>
                  </a:graphic>
                  <wp14:sizeRelH relativeFrom="page">
                    <wp14:pctWidth>0</wp14:pctWidth>
                  </wp14:sizeRelH>
                  <wp14:sizeRelV relativeFrom="page">
                    <wp14:pctHeight>0</wp14:pctHeight>
                  </wp14:sizeRelV>
                </wp:anchor>
              </w:drawing>
            </w:r>
            <w:r>
              <w:rPr>
                <w:noProof/>
                <w:u w:val="single"/>
                <w:lang w:eastAsia="en-MY"/>
              </w:rPr>
              <mc:AlternateContent>
                <mc:Choice Requires="wps">
                  <w:drawing>
                    <wp:anchor distT="0" distB="0" distL="114300" distR="114300" simplePos="0" relativeHeight="251725824" behindDoc="0" locked="0" layoutInCell="1" allowOverlap="1" wp14:anchorId="6E2C2F7E" wp14:editId="3026EB76">
                      <wp:simplePos x="0" y="0"/>
                      <wp:positionH relativeFrom="column">
                        <wp:posOffset>332740</wp:posOffset>
                      </wp:positionH>
                      <wp:positionV relativeFrom="paragraph">
                        <wp:posOffset>78740</wp:posOffset>
                      </wp:positionV>
                      <wp:extent cx="1455420" cy="238125"/>
                      <wp:effectExtent l="0" t="0" r="0" b="9525"/>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42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6077" w:rsidRPr="007D4535" w:rsidRDefault="00466077" w:rsidP="00856FE2">
                                  <w:pPr>
                                    <w:rPr>
                                      <w:b/>
                                      <w:color w:val="FF00FF"/>
                                      <w:sz w:val="16"/>
                                      <w:szCs w:val="16"/>
                                      <w:lang w:val="en-US"/>
                                    </w:rPr>
                                  </w:pPr>
                                  <w:r>
                                    <w:rPr>
                                      <w:b/>
                                      <w:color w:val="FF00FF"/>
                                      <w:sz w:val="16"/>
                                      <w:szCs w:val="16"/>
                                      <w:lang w:val="en-US"/>
                                    </w:rPr>
                                    <w:t>My Account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30" type="#_x0000_t202" style="position:absolute;margin-left:26.2pt;margin-top:6.2pt;width:114.6pt;height:18.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" stroked="f">
                      <v:textbox>
                        <w:txbxContent>
                          <w:p w:rsidR="00466077" w:rsidRPr="007D4535" w:rsidRDefault="00466077" w:rsidP="00856FE2">
                            <w:pPr>
                              <w:rPr>
                                <w:b/>
                                <w:color w:val="FF00FF"/>
                                <w:sz w:val="16"/>
                                <w:szCs w:val="16"/>
                                <w:lang w:val="en-US"/>
                              </w:rPr>
                            </w:pPr>
                            <w:r>
                              <w:rPr>
                                <w:b/>
                                <w:color w:val="FF00FF"/>
                                <w:sz w:val="16"/>
                                <w:szCs w:val="16"/>
                                <w:lang w:val="en-US"/>
                              </w:rPr>
                              <w:t>My Account</w:t>
                            </w:r>
                          </w:p>
                        </w:txbxContent>
                      </v:textbox>
                    </v:shape>
                  </w:pict>
                </mc:Fallback>
              </mc:AlternateContent>
            </w:r>
          </w:p>
          <w:p w:rsidR="00856FE2" w:rsidRDefault="00856FE2" w:rsidP="00856FE2"/>
          <w:p w:rsidR="00856FE2" w:rsidRDefault="00856FE2" w:rsidP="00856FE2"/>
          <w:p w:rsidR="00856FE2" w:rsidRDefault="00856FE2" w:rsidP="00856FE2">
            <w:r>
              <w:t>XPRESS+ Consumer Durable EP</w:t>
            </w:r>
          </w:p>
          <w:p w:rsidR="00856FE2" w:rsidRDefault="00856FE2" w:rsidP="00856FE2">
            <w:r>
              <w:rPr>
                <w:noProof/>
                <w:lang w:eastAsia="en-MY"/>
              </w:rPr>
              <w:drawing>
                <wp:inline distT="0" distB="0" distL="0" distR="0" wp14:anchorId="6023DCEA" wp14:editId="5ADEEF0C">
                  <wp:extent cx="3152775" cy="762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52775" cy="762000"/>
                          </a:xfrm>
                          <a:prstGeom prst="rect">
                            <a:avLst/>
                          </a:prstGeom>
                        </pic:spPr>
                      </pic:pic>
                    </a:graphicData>
                  </a:graphic>
                </wp:inline>
              </w:drawing>
            </w:r>
          </w:p>
          <w:p w:rsidR="00856FE2" w:rsidRDefault="00856FE2" w:rsidP="00856FE2"/>
          <w:p w:rsidR="00856FE2" w:rsidRDefault="00856FE2" w:rsidP="00856FE2"/>
          <w:p w:rsidR="00856FE2" w:rsidRDefault="00856FE2" w:rsidP="00856FE2">
            <w:r>
              <w:t>View XPRESS+ Loan Summary for Motor Financing</w:t>
            </w:r>
          </w:p>
          <w:p w:rsidR="00856FE2" w:rsidRDefault="00856FE2" w:rsidP="00856FE2">
            <w:r>
              <w:rPr>
                <w:noProof/>
                <w:lang w:eastAsia="en-MY"/>
              </w:rPr>
              <w:drawing>
                <wp:inline distT="0" distB="0" distL="0" distR="0" wp14:anchorId="35858ABC" wp14:editId="5F280CEF">
                  <wp:extent cx="4800600" cy="1552575"/>
                  <wp:effectExtent l="0" t="0" r="0" b="9525"/>
                  <wp:docPr id="54" name="Picture 54" descr="C:\Users\A170401\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170401\Desktop\Untitled.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2873"/>
                          <a:stretch/>
                        </pic:blipFill>
                        <pic:spPr bwMode="auto">
                          <a:xfrm>
                            <a:off x="0" y="0"/>
                            <a:ext cx="4805583" cy="1554187"/>
                          </a:xfrm>
                          <a:prstGeom prst="rect">
                            <a:avLst/>
                          </a:prstGeom>
                          <a:noFill/>
                          <a:ln>
                            <a:noFill/>
                          </a:ln>
                          <a:extLst>
                            <a:ext uri="{53640926-AAD7-44D8-BBD7-CCE9431645EC}">
                              <a14:shadowObscured xmlns:a14="http://schemas.microsoft.com/office/drawing/2010/main"/>
                            </a:ext>
                          </a:extLst>
                        </pic:spPr>
                      </pic:pic>
                    </a:graphicData>
                  </a:graphic>
                </wp:inline>
              </w:drawing>
            </w:r>
          </w:p>
          <w:p w:rsidR="00856FE2" w:rsidRDefault="00856FE2" w:rsidP="00856FE2">
            <w:r>
              <w:rPr>
                <w:noProof/>
                <w:lang w:eastAsia="en-MY"/>
              </w:rPr>
              <w:drawing>
                <wp:anchor distT="0" distB="0" distL="114300" distR="114300" simplePos="0" relativeHeight="251726848" behindDoc="0" locked="0" layoutInCell="1" allowOverlap="1" wp14:anchorId="1E852756" wp14:editId="7542C10A">
                  <wp:simplePos x="0" y="0"/>
                  <wp:positionH relativeFrom="column">
                    <wp:posOffset>119380</wp:posOffset>
                  </wp:positionH>
                  <wp:positionV relativeFrom="paragraph">
                    <wp:posOffset>105410</wp:posOffset>
                  </wp:positionV>
                  <wp:extent cx="218440" cy="21272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18440" cy="212725"/>
                          </a:xfrm>
                          <a:prstGeom prst="rect">
                            <a:avLst/>
                          </a:prstGeom>
                        </pic:spPr>
                      </pic:pic>
                    </a:graphicData>
                  </a:graphic>
                  <wp14:sizeRelH relativeFrom="page">
                    <wp14:pctWidth>0</wp14:pctWidth>
                  </wp14:sizeRelH>
                  <wp14:sizeRelV relativeFrom="page">
                    <wp14:pctHeight>0</wp14:pctHeight>
                  </wp14:sizeRelV>
                </wp:anchor>
              </w:drawing>
            </w:r>
            <w:r>
              <w:rPr>
                <w:noProof/>
                <w:u w:val="single"/>
                <w:lang w:eastAsia="en-MY"/>
              </w:rPr>
              <mc:AlternateContent>
                <mc:Choice Requires="wps">
                  <w:drawing>
                    <wp:anchor distT="0" distB="0" distL="114300" distR="114300" simplePos="0" relativeHeight="251727872" behindDoc="0" locked="0" layoutInCell="1" allowOverlap="1" wp14:anchorId="1CF4A2AF" wp14:editId="7011C566">
                      <wp:simplePos x="0" y="0"/>
                      <wp:positionH relativeFrom="column">
                        <wp:posOffset>332740</wp:posOffset>
                      </wp:positionH>
                      <wp:positionV relativeFrom="paragraph">
                        <wp:posOffset>78740</wp:posOffset>
                      </wp:positionV>
                      <wp:extent cx="1455420" cy="238125"/>
                      <wp:effectExtent l="0" t="0" r="0" b="9525"/>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42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6077" w:rsidRPr="007D4535" w:rsidRDefault="00466077" w:rsidP="00856FE2">
                                  <w:pPr>
                                    <w:rPr>
                                      <w:b/>
                                      <w:color w:val="FF00FF"/>
                                      <w:sz w:val="16"/>
                                      <w:szCs w:val="16"/>
                                      <w:lang w:val="en-US"/>
                                    </w:rPr>
                                  </w:pPr>
                                  <w:r>
                                    <w:rPr>
                                      <w:b/>
                                      <w:color w:val="FF00FF"/>
                                      <w:sz w:val="16"/>
                                      <w:szCs w:val="16"/>
                                      <w:lang w:val="en-US"/>
                                    </w:rPr>
                                    <w:t>My Account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 o:spid="_x0000_s1031" type="#_x0000_t202" style="position:absolute;margin-left:26.2pt;margin-top:6.2pt;width:114.6pt;height:18.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" stroked="f">
                      <v:textbox>
                        <w:txbxContent>
                          <w:p w:rsidR="00466077" w:rsidRPr="007D4535" w:rsidRDefault="00466077" w:rsidP="00856FE2">
                            <w:pPr>
                              <w:rPr>
                                <w:b/>
                                <w:color w:val="FF00FF"/>
                                <w:sz w:val="16"/>
                                <w:szCs w:val="16"/>
                                <w:lang w:val="en-US"/>
                              </w:rPr>
                            </w:pPr>
                            <w:r>
                              <w:rPr>
                                <w:b/>
                                <w:color w:val="FF00FF"/>
                                <w:sz w:val="16"/>
                                <w:szCs w:val="16"/>
                                <w:lang w:val="en-US"/>
                              </w:rPr>
                              <w:t>My Account</w:t>
                            </w:r>
                          </w:p>
                        </w:txbxContent>
                      </v:textbox>
                    </v:shape>
                  </w:pict>
                </mc:Fallback>
              </mc:AlternateContent>
            </w:r>
          </w:p>
          <w:p w:rsidR="00856FE2" w:rsidRDefault="00856FE2" w:rsidP="00856FE2"/>
          <w:p w:rsidR="00856FE2" w:rsidRDefault="00856FE2" w:rsidP="00856FE2"/>
          <w:p w:rsidR="00856FE2" w:rsidRDefault="00856FE2" w:rsidP="00856FE2">
            <w:r>
              <w:t xml:space="preserve">XPRESS+ Motor Financing </w:t>
            </w:r>
          </w:p>
          <w:p w:rsidR="00856FE2" w:rsidRDefault="00856FE2" w:rsidP="00856FE2">
            <w:r>
              <w:rPr>
                <w:noProof/>
                <w:lang w:eastAsia="en-MY"/>
              </w:rPr>
              <w:drawing>
                <wp:inline distT="0" distB="0" distL="0" distR="0" wp14:anchorId="74CED23D" wp14:editId="3D64557D">
                  <wp:extent cx="3152775" cy="7620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52775" cy="762000"/>
                          </a:xfrm>
                          <a:prstGeom prst="rect">
                            <a:avLst/>
                          </a:prstGeom>
                        </pic:spPr>
                      </pic:pic>
                    </a:graphicData>
                  </a:graphic>
                </wp:inline>
              </w:drawing>
            </w:r>
          </w:p>
          <w:p w:rsidR="00856FE2" w:rsidRDefault="00856FE2" w:rsidP="00856FE2"/>
          <w:p w:rsidR="00856FE2" w:rsidRDefault="00856FE2" w:rsidP="00856FE2"/>
          <w:p w:rsidR="00856FE2" w:rsidRDefault="00856FE2" w:rsidP="00856FE2"/>
          <w:p w:rsidR="00856FE2" w:rsidRDefault="00856FE2" w:rsidP="00856FE2"/>
          <w:p w:rsidR="00856FE2" w:rsidRDefault="00856FE2" w:rsidP="00C51E47"/>
        </w:tc>
        <w:tc>
          <w:tcPr>
            <w:tcW w:w="494" w:type="pct"/>
          </w:tcPr>
          <w:p w:rsidR="00856FE2" w:rsidRPr="007477F9" w:rsidRDefault="00856FE2" w:rsidP="007F4864">
            <w:pPr>
              <w:jc w:val="both"/>
              <w:rPr>
                <w:b/>
              </w:rPr>
            </w:pPr>
          </w:p>
        </w:tc>
      </w:tr>
    </w:tbl>
    <w:p w:rsidR="00D72753" w:rsidRDefault="00D72753">
      <w:pPr>
        <w:sectPr w:rsidR="00D72753" w:rsidSect="0006288F">
          <w:pgSz w:w="11906" w:h="16838"/>
          <w:pgMar w:top="1440" w:right="1440" w:bottom="1440" w:left="1440" w:header="706" w:footer="706" w:gutter="0"/>
          <w:pgBorders w:offsetFrom="page">
            <w:top w:val="none" w:sz="0" w:space="0" w:color="455C00" w:shadow="1" w:frame="1"/>
            <w:left w:val="none" w:sz="0" w:space="28" w:color="0A0100" w:shadow="1"/>
            <w:bottom w:val="none" w:sz="0" w:space="13" w:color="2C5D00" w:shadow="1"/>
            <w:right w:val="none" w:sz="34" w:space="13" w:color="000004" w:shadow="1"/>
          </w:pgBorders>
          <w:cols w:space="708"/>
          <w:docGrid w:linePitch="360"/>
        </w:sectPr>
      </w:pPr>
    </w:p>
    <w:p w:rsidR="00412937" w:rsidRPr="00412937" w:rsidRDefault="00582575" w:rsidP="00412937">
      <w:bookmarkStart w:id="20" w:name="_Toc475004343"/>
      <w:r w:rsidRPr="00002701">
        <w:rPr>
          <w:highlight w:val="yellow"/>
        </w:rPr>
        <w:t>3.</w:t>
      </w:r>
      <w:r w:rsidR="00864A81">
        <w:rPr>
          <w:highlight w:val="yellow"/>
        </w:rPr>
        <w:t>3</w:t>
      </w:r>
      <w:r w:rsidRPr="00002701">
        <w:rPr>
          <w:highlight w:val="yellow"/>
        </w:rPr>
        <w:t>. PERSONAL FINANCING</w:t>
      </w:r>
      <w:r>
        <w:t xml:space="preserve"> </w:t>
      </w:r>
    </w:p>
    <w:tbl>
      <w:tblPr>
        <w:tblStyle w:val="TableGrid"/>
        <w:tblW w:w="5000" w:type="pct"/>
        <w:tblLook w:val="04A0" w:firstRow="1" w:lastRow="0" w:firstColumn="1" w:lastColumn="0" w:noHBand="0" w:noVBand="1"/>
      </w:tblPr>
      <w:tblGrid>
        <w:gridCol w:w="1122"/>
        <w:gridCol w:w="11745"/>
        <w:gridCol w:w="1307"/>
      </w:tblGrid>
      <w:tr w:rsidR="00412937" w:rsidRPr="00491F72" w:rsidTr="004412AE">
        <w:trPr>
          <w:tblHeader/>
        </w:trPr>
        <w:tc>
          <w:tcPr>
            <w:tcW w:w="396" w:type="pct"/>
            <w:shd w:val="clear" w:color="auto" w:fill="D9D9D9" w:themeFill="background1" w:themeFillShade="D9"/>
            <w:vAlign w:val="center"/>
          </w:tcPr>
          <w:p w:rsidR="00412937" w:rsidRPr="00AF01BA" w:rsidRDefault="00412937" w:rsidP="0071496A">
            <w:pPr>
              <w:jc w:val="center"/>
              <w:rPr>
                <w:b/>
                <w:sz w:val="18"/>
                <w:szCs w:val="18"/>
              </w:rPr>
            </w:pPr>
            <w:r w:rsidRPr="00AF01BA">
              <w:rPr>
                <w:b/>
                <w:sz w:val="18"/>
                <w:szCs w:val="18"/>
              </w:rPr>
              <w:t>No.</w:t>
            </w:r>
          </w:p>
        </w:tc>
        <w:tc>
          <w:tcPr>
            <w:tcW w:w="4143" w:type="pct"/>
            <w:shd w:val="clear" w:color="auto" w:fill="D9D9D9" w:themeFill="background1" w:themeFillShade="D9"/>
            <w:vAlign w:val="center"/>
          </w:tcPr>
          <w:p w:rsidR="00412937" w:rsidRPr="00AF01BA" w:rsidRDefault="00412937" w:rsidP="0071496A">
            <w:pPr>
              <w:jc w:val="center"/>
              <w:rPr>
                <w:b/>
                <w:sz w:val="18"/>
                <w:szCs w:val="18"/>
              </w:rPr>
            </w:pPr>
            <w:r w:rsidRPr="00AF01BA">
              <w:rPr>
                <w:b/>
                <w:sz w:val="18"/>
                <w:szCs w:val="18"/>
              </w:rPr>
              <w:t>Requirement</w:t>
            </w:r>
          </w:p>
        </w:tc>
        <w:tc>
          <w:tcPr>
            <w:tcW w:w="461" w:type="pct"/>
            <w:shd w:val="clear" w:color="auto" w:fill="D9D9D9" w:themeFill="background1" w:themeFillShade="D9"/>
            <w:vAlign w:val="center"/>
          </w:tcPr>
          <w:p w:rsidR="00412937" w:rsidRPr="00AF01BA" w:rsidRDefault="00412937" w:rsidP="0071496A">
            <w:pPr>
              <w:jc w:val="center"/>
              <w:rPr>
                <w:b/>
                <w:sz w:val="18"/>
                <w:szCs w:val="18"/>
              </w:rPr>
            </w:pPr>
            <w:r w:rsidRPr="00AF01BA">
              <w:rPr>
                <w:b/>
                <w:sz w:val="18"/>
                <w:szCs w:val="18"/>
              </w:rPr>
              <w:t>Feedback</w:t>
            </w:r>
          </w:p>
        </w:tc>
      </w:tr>
      <w:tr w:rsidR="00412937" w:rsidRPr="003C1D69" w:rsidTr="004412AE">
        <w:trPr>
          <w:trHeight w:val="70"/>
        </w:trPr>
        <w:tc>
          <w:tcPr>
            <w:tcW w:w="396" w:type="pct"/>
          </w:tcPr>
          <w:p w:rsidR="00412937" w:rsidRPr="00582575" w:rsidRDefault="00412937" w:rsidP="0071496A">
            <w:pPr>
              <w:jc w:val="center"/>
            </w:pPr>
            <w:r>
              <w:t>3.3.1</w:t>
            </w:r>
          </w:p>
        </w:tc>
        <w:tc>
          <w:tcPr>
            <w:tcW w:w="4143" w:type="pct"/>
          </w:tcPr>
          <w:p w:rsidR="00412937" w:rsidRPr="002267AA" w:rsidRDefault="00412937" w:rsidP="0071496A">
            <w:pPr>
              <w:jc w:val="both"/>
              <w:rPr>
                <w:b/>
              </w:rPr>
            </w:pPr>
            <w:r w:rsidRPr="00D0585B">
              <w:rPr>
                <w:lang w:val="en-AU"/>
              </w:rPr>
              <w:t>This FSD shall serve as an Addendum by adding Personal Financing product as an additional loan product on top of GEP &amp; MEP in the Master FSD for E</w:t>
            </w:r>
            <w:r>
              <w:rPr>
                <w:lang w:val="en-AU"/>
              </w:rPr>
              <w:t>XPRESS</w:t>
            </w:r>
            <w:r w:rsidRPr="00D0585B">
              <w:rPr>
                <w:lang w:val="en-AU"/>
              </w:rPr>
              <w:t xml:space="preserve"> Card Rebranding dated 3/8/17.</w:t>
            </w:r>
            <w:r>
              <w:rPr>
                <w:lang w:val="en-AU"/>
              </w:rPr>
              <w:t xml:space="preserve"> </w:t>
            </w:r>
          </w:p>
        </w:tc>
        <w:tc>
          <w:tcPr>
            <w:tcW w:w="461" w:type="pct"/>
          </w:tcPr>
          <w:p w:rsidR="00412937" w:rsidRPr="003C1D69" w:rsidRDefault="00412937" w:rsidP="0071496A"/>
        </w:tc>
      </w:tr>
      <w:tr w:rsidR="00412937" w:rsidRPr="003C1D69" w:rsidTr="004412AE">
        <w:trPr>
          <w:trHeight w:val="5497"/>
        </w:trPr>
        <w:tc>
          <w:tcPr>
            <w:tcW w:w="396" w:type="pct"/>
          </w:tcPr>
          <w:p w:rsidR="00412937" w:rsidRPr="001E12B6" w:rsidRDefault="00412937" w:rsidP="0071496A">
            <w:pPr>
              <w:jc w:val="center"/>
            </w:pPr>
            <w:r>
              <w:t>3.3.</w:t>
            </w:r>
            <w:r w:rsidRPr="00D356C8">
              <w:t>2</w:t>
            </w:r>
          </w:p>
        </w:tc>
        <w:tc>
          <w:tcPr>
            <w:tcW w:w="4143" w:type="pct"/>
          </w:tcPr>
          <w:p w:rsidR="00412937" w:rsidRDefault="00412937" w:rsidP="0071496A">
            <w:pPr>
              <w:rPr>
                <w:u w:val="single"/>
              </w:rPr>
            </w:pPr>
            <w:r w:rsidRPr="00582575">
              <w:rPr>
                <w:u w:val="single"/>
              </w:rPr>
              <w:t xml:space="preserve">PF Loan Application </w:t>
            </w:r>
          </w:p>
          <w:p w:rsidR="00412937" w:rsidRPr="00582575" w:rsidRDefault="00412937" w:rsidP="0071496A">
            <w:pPr>
              <w:rPr>
                <w:u w:val="single"/>
              </w:rPr>
            </w:pPr>
          </w:p>
          <w:p w:rsidR="00412937" w:rsidRDefault="00412937" w:rsidP="0071496A">
            <w:pPr>
              <w:pStyle w:val="ListParagraph"/>
              <w:numPr>
                <w:ilvl w:val="0"/>
                <w:numId w:val="18"/>
              </w:numPr>
              <w:ind w:left="459"/>
            </w:pPr>
            <w:r>
              <w:t>Customer to log into ACSM Web / ACSM Mobile Apps to A</w:t>
            </w:r>
            <w:r w:rsidRPr="00491F72">
              <w:t xml:space="preserve">pply for PF loan. </w:t>
            </w:r>
            <w:r>
              <w:t xml:space="preserve">– Refer to Figure 1 </w:t>
            </w:r>
          </w:p>
          <w:p w:rsidR="00412937" w:rsidRPr="00952A22" w:rsidRDefault="00412937" w:rsidP="0071496A">
            <w:pPr>
              <w:pStyle w:val="ListParagraph"/>
              <w:numPr>
                <w:ilvl w:val="0"/>
                <w:numId w:val="18"/>
              </w:numPr>
              <w:ind w:left="459"/>
              <w:rPr>
                <w:b/>
              </w:rPr>
            </w:pPr>
            <w:r>
              <w:t xml:space="preserve">From the product listing, customer </w:t>
            </w:r>
            <w:r w:rsidRPr="00491F72">
              <w:t xml:space="preserve">can see </w:t>
            </w:r>
            <w:r w:rsidRPr="00952A22">
              <w:rPr>
                <w:b/>
              </w:rPr>
              <w:t xml:space="preserve">AEON Member Plus Card (XPRESS) </w:t>
            </w:r>
          </w:p>
          <w:p w:rsidR="00412937" w:rsidRDefault="00412937" w:rsidP="0071496A">
            <w:pPr>
              <w:pStyle w:val="ListParagraph"/>
              <w:numPr>
                <w:ilvl w:val="0"/>
                <w:numId w:val="18"/>
              </w:numPr>
              <w:ind w:left="459"/>
            </w:pPr>
            <w:r>
              <w:t>Customer can view “</w:t>
            </w:r>
            <w:r w:rsidRPr="002D515D">
              <w:rPr>
                <w:b/>
              </w:rPr>
              <w:t>Personal Financing Apply Now</w:t>
            </w:r>
            <w:r>
              <w:t>”</w:t>
            </w:r>
            <w:r w:rsidRPr="00137025">
              <w:t>.</w:t>
            </w:r>
            <w:r>
              <w:t xml:space="preserve"> Customer may click “</w:t>
            </w:r>
            <w:r w:rsidRPr="00137025">
              <w:rPr>
                <w:b/>
              </w:rPr>
              <w:t>Apply now</w:t>
            </w:r>
            <w:r>
              <w:t xml:space="preserve">” to submit Application. </w:t>
            </w:r>
          </w:p>
          <w:p w:rsidR="00412937" w:rsidRDefault="00412937" w:rsidP="0071496A">
            <w:pPr>
              <w:pStyle w:val="ListParagraph"/>
              <w:numPr>
                <w:ilvl w:val="0"/>
                <w:numId w:val="18"/>
              </w:numPr>
              <w:ind w:left="459"/>
            </w:pPr>
            <w:r>
              <w:t xml:space="preserve">The </w:t>
            </w:r>
            <w:r w:rsidRPr="00063C6C">
              <w:rPr>
                <w:b/>
              </w:rPr>
              <w:t xml:space="preserve">New Loan Code </w:t>
            </w:r>
            <w:r>
              <w:t>for</w:t>
            </w:r>
            <w:r w:rsidRPr="00491F72">
              <w:t xml:space="preserve"> AEON Member </w:t>
            </w:r>
            <w:r>
              <w:t xml:space="preserve">Plus Card (XPRESS) to Apply Personal Financing will be 703, 704 </w:t>
            </w:r>
            <w:r w:rsidRPr="00063C6C">
              <w:rPr>
                <w:i/>
              </w:rPr>
              <w:t>(further details at column ‘m’ below)</w:t>
            </w:r>
            <w:r>
              <w:rPr>
                <w:i/>
              </w:rPr>
              <w:t>.</w:t>
            </w:r>
          </w:p>
          <w:p w:rsidR="00412937" w:rsidRPr="00491F72" w:rsidRDefault="00412937" w:rsidP="0071496A">
            <w:pPr>
              <w:pStyle w:val="ListParagraph"/>
              <w:ind w:left="459"/>
            </w:pPr>
          </w:p>
          <w:p w:rsidR="00412937" w:rsidRPr="003C16F1" w:rsidRDefault="00412937" w:rsidP="0071496A">
            <w:pPr>
              <w:ind w:left="459"/>
              <w:rPr>
                <w:b/>
                <w:u w:val="single"/>
              </w:rPr>
            </w:pPr>
            <w:r w:rsidRPr="003C16F1">
              <w:rPr>
                <w:b/>
                <w:u w:val="single"/>
              </w:rPr>
              <w:t>E-FORMS for</w:t>
            </w:r>
            <w:r>
              <w:rPr>
                <w:b/>
                <w:u w:val="single"/>
              </w:rPr>
              <w:t xml:space="preserve"> Personal Financing Product - Refer to Figure 3</w:t>
            </w:r>
          </w:p>
          <w:p w:rsidR="00412937" w:rsidRPr="00E804BB" w:rsidRDefault="00412937" w:rsidP="0071496A">
            <w:pPr>
              <w:pStyle w:val="Default"/>
              <w:ind w:left="446"/>
              <w:rPr>
                <w:rFonts w:asciiTheme="minorHAnsi" w:hAnsiTheme="minorHAnsi"/>
                <w:b/>
                <w:sz w:val="22"/>
                <w:szCs w:val="22"/>
              </w:rPr>
            </w:pPr>
            <w:r w:rsidRPr="00E804BB">
              <w:rPr>
                <w:rFonts w:asciiTheme="minorHAnsi" w:hAnsiTheme="minorHAnsi"/>
                <w:b/>
                <w:sz w:val="22"/>
                <w:szCs w:val="22"/>
              </w:rPr>
              <w:t>APPLICATION OF PERSONAL FINANCING</w:t>
            </w:r>
          </w:p>
          <w:p w:rsidR="00412937" w:rsidRDefault="00412937" w:rsidP="0071496A">
            <w:pPr>
              <w:pStyle w:val="Default"/>
              <w:numPr>
                <w:ilvl w:val="0"/>
                <w:numId w:val="19"/>
              </w:numPr>
              <w:ind w:left="871" w:hanging="425"/>
              <w:rPr>
                <w:rFonts w:asciiTheme="minorHAnsi" w:hAnsiTheme="minorHAnsi"/>
                <w:b/>
                <w:color w:val="auto"/>
                <w:sz w:val="22"/>
                <w:szCs w:val="22"/>
              </w:rPr>
            </w:pPr>
            <w:r w:rsidRPr="00D356C8">
              <w:rPr>
                <w:rFonts w:asciiTheme="minorHAnsi" w:hAnsiTheme="minorHAnsi"/>
                <w:sz w:val="22"/>
                <w:szCs w:val="22"/>
              </w:rPr>
              <w:t xml:space="preserve">Customer </w:t>
            </w:r>
            <w:r>
              <w:rPr>
                <w:rFonts w:asciiTheme="minorHAnsi" w:hAnsiTheme="minorHAnsi"/>
                <w:sz w:val="22"/>
                <w:szCs w:val="22"/>
              </w:rPr>
              <w:t xml:space="preserve">able </w:t>
            </w:r>
            <w:r w:rsidRPr="00D356C8">
              <w:rPr>
                <w:rFonts w:asciiTheme="minorHAnsi" w:hAnsiTheme="minorHAnsi"/>
                <w:sz w:val="22"/>
                <w:szCs w:val="22"/>
              </w:rPr>
              <w:t xml:space="preserve">to input Loan </w:t>
            </w:r>
            <w:r>
              <w:rPr>
                <w:rFonts w:asciiTheme="minorHAnsi" w:hAnsiTheme="minorHAnsi"/>
                <w:sz w:val="22"/>
                <w:szCs w:val="22"/>
              </w:rPr>
              <w:t>Amount (free text in every RM1,</w:t>
            </w:r>
            <w:r w:rsidRPr="00D356C8">
              <w:rPr>
                <w:rFonts w:asciiTheme="minorHAnsi" w:hAnsiTheme="minorHAnsi"/>
                <w:sz w:val="22"/>
                <w:szCs w:val="22"/>
              </w:rPr>
              <w:t>000. Parameter to be set minimum loan amount allowed at RM1, 000 an</w:t>
            </w:r>
            <w:r>
              <w:rPr>
                <w:rFonts w:asciiTheme="minorHAnsi" w:hAnsiTheme="minorHAnsi"/>
                <w:sz w:val="22"/>
                <w:szCs w:val="22"/>
              </w:rPr>
              <w:t>d maximum loan amount at RM100,</w:t>
            </w:r>
            <w:r w:rsidRPr="00D356C8">
              <w:rPr>
                <w:rFonts w:asciiTheme="minorHAnsi" w:hAnsiTheme="minorHAnsi"/>
                <w:sz w:val="22"/>
                <w:szCs w:val="22"/>
              </w:rPr>
              <w:t xml:space="preserve">000) </w:t>
            </w:r>
          </w:p>
          <w:p w:rsidR="00412937" w:rsidRPr="0000146A" w:rsidRDefault="00412937" w:rsidP="0071496A">
            <w:pPr>
              <w:pStyle w:val="Default"/>
              <w:ind w:left="871"/>
              <w:rPr>
                <w:rFonts w:asciiTheme="minorHAnsi" w:hAnsiTheme="minorHAnsi"/>
                <w:b/>
                <w:color w:val="auto"/>
                <w:sz w:val="22"/>
                <w:szCs w:val="22"/>
              </w:rPr>
            </w:pPr>
          </w:p>
          <w:p w:rsidR="00412937" w:rsidRPr="000633A0" w:rsidRDefault="00412937" w:rsidP="0071496A">
            <w:pPr>
              <w:pStyle w:val="Default"/>
              <w:numPr>
                <w:ilvl w:val="0"/>
                <w:numId w:val="19"/>
              </w:numPr>
              <w:ind w:left="871" w:hanging="425"/>
              <w:rPr>
                <w:rFonts w:asciiTheme="minorHAnsi" w:hAnsiTheme="minorHAnsi"/>
                <w:b/>
                <w:color w:val="auto"/>
                <w:sz w:val="22"/>
                <w:szCs w:val="22"/>
              </w:rPr>
            </w:pPr>
            <w:r w:rsidRPr="00D356C8">
              <w:rPr>
                <w:rFonts w:asciiTheme="minorHAnsi" w:hAnsiTheme="minorHAnsi"/>
                <w:sz w:val="22"/>
                <w:szCs w:val="22"/>
              </w:rPr>
              <w:t xml:space="preserve">Customer </w:t>
            </w:r>
            <w:r>
              <w:rPr>
                <w:rFonts w:asciiTheme="minorHAnsi" w:hAnsiTheme="minorHAnsi"/>
                <w:sz w:val="22"/>
                <w:szCs w:val="22"/>
              </w:rPr>
              <w:t xml:space="preserve">able </w:t>
            </w:r>
            <w:r w:rsidRPr="00D356C8">
              <w:rPr>
                <w:rFonts w:asciiTheme="minorHAnsi" w:hAnsiTheme="minorHAnsi"/>
                <w:sz w:val="22"/>
                <w:szCs w:val="22"/>
              </w:rPr>
              <w:t xml:space="preserve">to choose Loan Tenure (6 - 84 months) from drop down list subject to customer </w:t>
            </w:r>
            <w:r>
              <w:rPr>
                <w:rFonts w:asciiTheme="minorHAnsi" w:hAnsiTheme="minorHAnsi"/>
                <w:sz w:val="22"/>
                <w:szCs w:val="22"/>
              </w:rPr>
              <w:t>net</w:t>
            </w:r>
            <w:r w:rsidRPr="00D356C8">
              <w:rPr>
                <w:rFonts w:asciiTheme="minorHAnsi" w:hAnsiTheme="minorHAnsi"/>
                <w:sz w:val="22"/>
                <w:szCs w:val="22"/>
              </w:rPr>
              <w:t xml:space="preserve"> income. i.e. Income RM2,001 &amp; Above (6 – 84 months) and income RM2,000 &amp; Below (6 – 60 months)</w:t>
            </w:r>
            <w:r>
              <w:rPr>
                <w:rFonts w:asciiTheme="minorHAnsi" w:hAnsiTheme="minorHAnsi"/>
                <w:sz w:val="22"/>
                <w:szCs w:val="22"/>
              </w:rPr>
              <w:t>.</w:t>
            </w:r>
            <w:r>
              <w:rPr>
                <w:rFonts w:asciiTheme="minorHAnsi" w:hAnsiTheme="minorHAnsi"/>
                <w:b/>
                <w:color w:val="auto"/>
                <w:sz w:val="22"/>
                <w:szCs w:val="22"/>
              </w:rPr>
              <w:t xml:space="preserve"> </w:t>
            </w:r>
            <w:r w:rsidRPr="000633A0">
              <w:rPr>
                <w:rFonts w:asciiTheme="minorHAnsi" w:hAnsiTheme="minorHAnsi"/>
                <w:color w:val="auto"/>
                <w:sz w:val="22"/>
                <w:szCs w:val="22"/>
              </w:rPr>
              <w:t>Eligible tenure as following :</w:t>
            </w:r>
          </w:p>
          <w:p w:rsidR="00412937" w:rsidRPr="00D356C8" w:rsidRDefault="00412937" w:rsidP="0071496A">
            <w:pPr>
              <w:pStyle w:val="Default"/>
              <w:tabs>
                <w:tab w:val="left" w:pos="2282"/>
              </w:tabs>
              <w:rPr>
                <w:rFonts w:asciiTheme="minorHAnsi" w:hAnsiTheme="minorHAnsi"/>
                <w:b/>
                <w:color w:val="auto"/>
                <w:sz w:val="22"/>
                <w:szCs w:val="22"/>
              </w:rPr>
            </w:pPr>
          </w:p>
          <w:tbl>
            <w:tblPr>
              <w:tblStyle w:val="TableGrid"/>
              <w:tblW w:w="102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1667"/>
              <w:gridCol w:w="3196"/>
              <w:gridCol w:w="2217"/>
            </w:tblGrid>
            <w:tr w:rsidR="00412937" w:rsidRPr="00B8774D" w:rsidTr="0071496A">
              <w:trPr>
                <w:trHeight w:val="408"/>
              </w:trPr>
              <w:tc>
                <w:tcPr>
                  <w:tcW w:w="3152" w:type="dxa"/>
                  <w:shd w:val="clear" w:color="auto" w:fill="D9D9D9" w:themeFill="background1" w:themeFillShade="D9"/>
                  <w:vAlign w:val="center"/>
                </w:tcPr>
                <w:p w:rsidR="00412937" w:rsidRPr="0006288F" w:rsidRDefault="00412937" w:rsidP="0071496A">
                  <w:pPr>
                    <w:pStyle w:val="Default"/>
                    <w:jc w:val="center"/>
                    <w:rPr>
                      <w:rFonts w:asciiTheme="minorHAnsi" w:hAnsiTheme="minorHAnsi"/>
                      <w:b/>
                      <w:color w:val="auto"/>
                      <w:sz w:val="20"/>
                      <w:szCs w:val="20"/>
                    </w:rPr>
                  </w:pPr>
                  <w:r w:rsidRPr="0006288F">
                    <w:rPr>
                      <w:rFonts w:asciiTheme="minorHAnsi" w:hAnsiTheme="minorHAnsi"/>
                      <w:b/>
                      <w:color w:val="auto"/>
                      <w:sz w:val="20"/>
                      <w:szCs w:val="20"/>
                    </w:rPr>
                    <w:t>Loan Tenure :</w:t>
                  </w:r>
                </w:p>
              </w:tc>
              <w:tc>
                <w:tcPr>
                  <w:tcW w:w="1667" w:type="dxa"/>
                  <w:shd w:val="clear" w:color="auto" w:fill="D9D9D9" w:themeFill="background1" w:themeFillShade="D9"/>
                  <w:vAlign w:val="center"/>
                </w:tcPr>
                <w:p w:rsidR="00412937" w:rsidRPr="0006288F" w:rsidRDefault="00412937" w:rsidP="0071496A">
                  <w:pPr>
                    <w:pStyle w:val="Default"/>
                    <w:jc w:val="center"/>
                    <w:rPr>
                      <w:rFonts w:asciiTheme="minorHAnsi" w:hAnsiTheme="minorHAnsi"/>
                      <w:b/>
                      <w:color w:val="auto"/>
                      <w:sz w:val="20"/>
                      <w:szCs w:val="20"/>
                    </w:rPr>
                  </w:pPr>
                  <w:r w:rsidRPr="0006288F">
                    <w:rPr>
                      <w:rFonts w:asciiTheme="minorHAnsi" w:hAnsiTheme="minorHAnsi"/>
                      <w:b/>
                      <w:color w:val="auto"/>
                      <w:sz w:val="20"/>
                      <w:szCs w:val="20"/>
                    </w:rPr>
                    <w:t>Months</w:t>
                  </w:r>
                  <w:r>
                    <w:rPr>
                      <w:rFonts w:asciiTheme="minorHAnsi" w:hAnsiTheme="minorHAnsi"/>
                      <w:b/>
                      <w:sz w:val="20"/>
                      <w:szCs w:val="20"/>
                    </w:rPr>
                    <w:t xml:space="preserve"> </w:t>
                  </w:r>
                  <w:r w:rsidRPr="0006288F">
                    <w:rPr>
                      <w:rFonts w:asciiTheme="minorHAnsi" w:hAnsiTheme="minorHAnsi"/>
                      <w:b/>
                      <w:sz w:val="20"/>
                      <w:szCs w:val="20"/>
                    </w:rPr>
                    <w:t xml:space="preserve">   </w:t>
                  </w:r>
                  <w:r w:rsidRPr="0006288F">
                    <w:rPr>
                      <w:rFonts w:asciiTheme="minorHAnsi" w:hAnsiTheme="minorHAnsi"/>
                      <w:b/>
                      <w:noProof/>
                      <w:sz w:val="20"/>
                      <w:szCs w:val="20"/>
                      <w:lang w:eastAsia="en-MY"/>
                    </w:rPr>
                    <w:drawing>
                      <wp:inline distT="0" distB="0" distL="0" distR="0" wp14:anchorId="38E8A50D" wp14:editId="5010B219">
                        <wp:extent cx="86360" cy="52070"/>
                        <wp:effectExtent l="19050" t="0" r="8890" b="0"/>
                        <wp:docPr id="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srcRect/>
                                <a:stretch>
                                  <a:fillRect/>
                                </a:stretch>
                              </pic:blipFill>
                              <pic:spPr bwMode="auto">
                                <a:xfrm>
                                  <a:off x="0" y="0"/>
                                  <a:ext cx="86360" cy="52070"/>
                                </a:xfrm>
                                <a:prstGeom prst="rect">
                                  <a:avLst/>
                                </a:prstGeom>
                                <a:noFill/>
                                <a:ln w="9525">
                                  <a:noFill/>
                                  <a:miter lim="800000"/>
                                  <a:headEnd/>
                                  <a:tailEnd/>
                                </a:ln>
                              </pic:spPr>
                            </pic:pic>
                          </a:graphicData>
                        </a:graphic>
                      </wp:inline>
                    </w:drawing>
                  </w:r>
                </w:p>
              </w:tc>
              <w:tc>
                <w:tcPr>
                  <w:tcW w:w="3196" w:type="dxa"/>
                  <w:shd w:val="clear" w:color="auto" w:fill="D9D9D9" w:themeFill="background1" w:themeFillShade="D9"/>
                  <w:vAlign w:val="center"/>
                </w:tcPr>
                <w:p w:rsidR="00412937" w:rsidRPr="00582575" w:rsidRDefault="00412937" w:rsidP="0071496A">
                  <w:pPr>
                    <w:pStyle w:val="Default"/>
                    <w:jc w:val="center"/>
                    <w:rPr>
                      <w:rFonts w:asciiTheme="minorHAnsi" w:hAnsiTheme="minorHAnsi"/>
                      <w:b/>
                      <w:color w:val="auto"/>
                      <w:sz w:val="20"/>
                      <w:szCs w:val="20"/>
                    </w:rPr>
                  </w:pPr>
                  <w:r>
                    <w:rPr>
                      <w:rFonts w:asciiTheme="minorHAnsi" w:hAnsiTheme="minorHAnsi"/>
                      <w:b/>
                      <w:color w:val="auto"/>
                      <w:sz w:val="20"/>
                      <w:szCs w:val="20"/>
                    </w:rPr>
                    <w:t>Loan Tenure :</w:t>
                  </w:r>
                </w:p>
              </w:tc>
              <w:tc>
                <w:tcPr>
                  <w:tcW w:w="2217" w:type="dxa"/>
                  <w:shd w:val="clear" w:color="auto" w:fill="D9D9D9" w:themeFill="background1" w:themeFillShade="D9"/>
                  <w:vAlign w:val="center"/>
                </w:tcPr>
                <w:p w:rsidR="00412937" w:rsidRPr="00B8774D" w:rsidRDefault="00412937" w:rsidP="0071496A">
                  <w:pPr>
                    <w:pStyle w:val="Default"/>
                    <w:jc w:val="center"/>
                    <w:rPr>
                      <w:rFonts w:asciiTheme="minorHAnsi" w:hAnsiTheme="minorHAnsi"/>
                      <w:color w:val="auto"/>
                      <w:sz w:val="20"/>
                      <w:szCs w:val="20"/>
                    </w:rPr>
                  </w:pPr>
                  <w:r w:rsidRPr="0006288F">
                    <w:rPr>
                      <w:rFonts w:asciiTheme="minorHAnsi" w:hAnsiTheme="minorHAnsi"/>
                      <w:b/>
                      <w:color w:val="auto"/>
                      <w:sz w:val="20"/>
                      <w:szCs w:val="20"/>
                    </w:rPr>
                    <w:t>Months</w:t>
                  </w:r>
                  <w:r w:rsidRPr="0006288F">
                    <w:rPr>
                      <w:rFonts w:asciiTheme="minorHAnsi" w:hAnsiTheme="minorHAnsi"/>
                      <w:b/>
                      <w:sz w:val="20"/>
                      <w:szCs w:val="20"/>
                    </w:rPr>
                    <w:t xml:space="preserve"> </w:t>
                  </w:r>
                  <w:r>
                    <w:rPr>
                      <w:rFonts w:asciiTheme="minorHAnsi" w:hAnsiTheme="minorHAnsi"/>
                      <w:sz w:val="20"/>
                      <w:szCs w:val="20"/>
                    </w:rPr>
                    <w:t xml:space="preserve">   </w:t>
                  </w:r>
                  <w:r w:rsidRPr="00B8774D">
                    <w:rPr>
                      <w:rFonts w:asciiTheme="minorHAnsi" w:hAnsiTheme="minorHAnsi"/>
                      <w:noProof/>
                      <w:sz w:val="20"/>
                      <w:szCs w:val="20"/>
                      <w:lang w:eastAsia="en-MY"/>
                    </w:rPr>
                    <w:drawing>
                      <wp:inline distT="0" distB="0" distL="0" distR="0" wp14:anchorId="2B8D42C6" wp14:editId="654769AA">
                        <wp:extent cx="86360" cy="52070"/>
                        <wp:effectExtent l="19050" t="0" r="8890" b="0"/>
                        <wp:docPr id="1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srcRect/>
                                <a:stretch>
                                  <a:fillRect/>
                                </a:stretch>
                              </pic:blipFill>
                              <pic:spPr bwMode="auto">
                                <a:xfrm>
                                  <a:off x="0" y="0"/>
                                  <a:ext cx="86360" cy="52070"/>
                                </a:xfrm>
                                <a:prstGeom prst="rect">
                                  <a:avLst/>
                                </a:prstGeom>
                                <a:noFill/>
                                <a:ln w="9525">
                                  <a:noFill/>
                                  <a:miter lim="800000"/>
                                  <a:headEnd/>
                                  <a:tailEnd/>
                                </a:ln>
                              </pic:spPr>
                            </pic:pic>
                          </a:graphicData>
                        </a:graphic>
                      </wp:inline>
                    </w:drawing>
                  </w:r>
                </w:p>
              </w:tc>
            </w:tr>
            <w:tr w:rsidR="00412937" w:rsidRPr="00B8774D" w:rsidTr="0071496A">
              <w:trPr>
                <w:trHeight w:val="285"/>
              </w:trPr>
              <w:tc>
                <w:tcPr>
                  <w:tcW w:w="3152" w:type="dxa"/>
                  <w:vMerge w:val="restart"/>
                  <w:shd w:val="clear" w:color="auto" w:fill="auto"/>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i/>
                      <w:color w:val="FF0000"/>
                      <w:sz w:val="20"/>
                      <w:szCs w:val="20"/>
                    </w:rPr>
                    <w:t>*Drop down list illustration eligible tenure for net income RM2, 000 &amp; Below.</w:t>
                  </w:r>
                </w:p>
              </w:tc>
              <w:tc>
                <w:tcPr>
                  <w:tcW w:w="1667" w:type="dxa"/>
                  <w:shd w:val="clear" w:color="auto" w:fill="auto"/>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6</w:t>
                  </w:r>
                </w:p>
              </w:tc>
              <w:tc>
                <w:tcPr>
                  <w:tcW w:w="3196" w:type="dxa"/>
                  <w:vMerge w:val="restart"/>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i/>
                      <w:color w:val="FF0000"/>
                      <w:sz w:val="20"/>
                      <w:szCs w:val="20"/>
                    </w:rPr>
                    <w:t>*Drop down list illustration eligible tenure for net income RM2, 001 &amp; Above.</w:t>
                  </w: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6</w:t>
                  </w:r>
                </w:p>
              </w:tc>
            </w:tr>
            <w:tr w:rsidR="00412937" w:rsidRPr="00B8774D" w:rsidTr="0071496A">
              <w:trPr>
                <w:trHeight w:val="285"/>
              </w:trPr>
              <w:tc>
                <w:tcPr>
                  <w:tcW w:w="3152" w:type="dxa"/>
                  <w:vMerge/>
                  <w:shd w:val="clear" w:color="auto" w:fill="auto"/>
                </w:tcPr>
                <w:p w:rsidR="00412937" w:rsidRPr="00194E06" w:rsidRDefault="00412937" w:rsidP="0071496A">
                  <w:pPr>
                    <w:pStyle w:val="Default"/>
                    <w:jc w:val="center"/>
                    <w:rPr>
                      <w:rFonts w:asciiTheme="minorHAnsi" w:hAnsiTheme="minorHAnsi"/>
                      <w:b/>
                      <w:color w:val="auto"/>
                      <w:sz w:val="20"/>
                      <w:szCs w:val="20"/>
                    </w:rPr>
                  </w:pPr>
                </w:p>
              </w:tc>
              <w:tc>
                <w:tcPr>
                  <w:tcW w:w="1667" w:type="dxa"/>
                  <w:shd w:val="clear" w:color="auto" w:fill="auto"/>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9</w:t>
                  </w:r>
                </w:p>
              </w:tc>
              <w:tc>
                <w:tcPr>
                  <w:tcW w:w="3196" w:type="dxa"/>
                  <w:vMerge/>
                </w:tcPr>
                <w:p w:rsidR="00412937" w:rsidRPr="00194E06" w:rsidRDefault="00412937" w:rsidP="0071496A">
                  <w:pPr>
                    <w:pStyle w:val="Default"/>
                    <w:jc w:val="center"/>
                    <w:rPr>
                      <w:rFonts w:asciiTheme="minorHAnsi" w:hAnsiTheme="minorHAnsi"/>
                      <w:b/>
                      <w:color w:val="auto"/>
                      <w:sz w:val="20"/>
                      <w:szCs w:val="20"/>
                    </w:rPr>
                  </w:pP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9</w:t>
                  </w:r>
                </w:p>
              </w:tc>
            </w:tr>
            <w:tr w:rsidR="00412937" w:rsidRPr="00B8774D" w:rsidTr="0071496A">
              <w:trPr>
                <w:trHeight w:val="285"/>
              </w:trPr>
              <w:tc>
                <w:tcPr>
                  <w:tcW w:w="3152" w:type="dxa"/>
                  <w:vMerge/>
                  <w:shd w:val="clear" w:color="auto" w:fill="auto"/>
                </w:tcPr>
                <w:p w:rsidR="00412937" w:rsidRPr="00194E06" w:rsidRDefault="00412937" w:rsidP="0071496A">
                  <w:pPr>
                    <w:pStyle w:val="Default"/>
                    <w:jc w:val="center"/>
                    <w:rPr>
                      <w:rFonts w:asciiTheme="minorHAnsi" w:hAnsiTheme="minorHAnsi"/>
                      <w:b/>
                      <w:i/>
                      <w:color w:val="FF0000"/>
                      <w:sz w:val="20"/>
                      <w:szCs w:val="20"/>
                    </w:rPr>
                  </w:pPr>
                </w:p>
              </w:tc>
              <w:tc>
                <w:tcPr>
                  <w:tcW w:w="1667" w:type="dxa"/>
                  <w:shd w:val="clear" w:color="auto" w:fill="auto"/>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12</w:t>
                  </w:r>
                </w:p>
              </w:tc>
              <w:tc>
                <w:tcPr>
                  <w:tcW w:w="3196" w:type="dxa"/>
                  <w:vMerge/>
                </w:tcPr>
                <w:p w:rsidR="00412937" w:rsidRPr="00194E06" w:rsidRDefault="00412937" w:rsidP="0071496A">
                  <w:pPr>
                    <w:pStyle w:val="Default"/>
                    <w:jc w:val="center"/>
                    <w:rPr>
                      <w:rFonts w:asciiTheme="minorHAnsi" w:hAnsiTheme="minorHAnsi"/>
                      <w:b/>
                      <w:color w:val="auto"/>
                      <w:sz w:val="20"/>
                      <w:szCs w:val="20"/>
                    </w:rPr>
                  </w:pP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12</w:t>
                  </w:r>
                </w:p>
              </w:tc>
            </w:tr>
            <w:tr w:rsidR="00412937" w:rsidRPr="00B8774D" w:rsidTr="0071496A">
              <w:trPr>
                <w:trHeight w:val="285"/>
              </w:trPr>
              <w:tc>
                <w:tcPr>
                  <w:tcW w:w="3152" w:type="dxa"/>
                  <w:vMerge/>
                  <w:shd w:val="clear" w:color="auto" w:fill="auto"/>
                </w:tcPr>
                <w:p w:rsidR="00412937" w:rsidRPr="00194E06" w:rsidRDefault="00412937" w:rsidP="0071496A">
                  <w:pPr>
                    <w:pStyle w:val="Default"/>
                    <w:jc w:val="center"/>
                    <w:rPr>
                      <w:rFonts w:asciiTheme="minorHAnsi" w:hAnsiTheme="minorHAnsi"/>
                      <w:b/>
                      <w:color w:val="auto"/>
                      <w:sz w:val="20"/>
                      <w:szCs w:val="20"/>
                    </w:rPr>
                  </w:pPr>
                </w:p>
              </w:tc>
              <w:tc>
                <w:tcPr>
                  <w:tcW w:w="1667" w:type="dxa"/>
                  <w:shd w:val="clear" w:color="auto" w:fill="auto"/>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15</w:t>
                  </w:r>
                </w:p>
              </w:tc>
              <w:tc>
                <w:tcPr>
                  <w:tcW w:w="3196" w:type="dxa"/>
                  <w:vMerge/>
                </w:tcPr>
                <w:p w:rsidR="00412937" w:rsidRPr="00194E06" w:rsidRDefault="00412937" w:rsidP="0071496A">
                  <w:pPr>
                    <w:pStyle w:val="Default"/>
                    <w:jc w:val="center"/>
                    <w:rPr>
                      <w:rFonts w:asciiTheme="minorHAnsi" w:hAnsiTheme="minorHAnsi"/>
                      <w:b/>
                      <w:color w:val="auto"/>
                      <w:sz w:val="20"/>
                      <w:szCs w:val="20"/>
                    </w:rPr>
                  </w:pP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15</w:t>
                  </w:r>
                </w:p>
              </w:tc>
            </w:tr>
            <w:tr w:rsidR="00412937" w:rsidRPr="00B8774D" w:rsidTr="0071496A">
              <w:trPr>
                <w:trHeight w:val="285"/>
              </w:trPr>
              <w:tc>
                <w:tcPr>
                  <w:tcW w:w="3152" w:type="dxa"/>
                  <w:vMerge/>
                  <w:shd w:val="clear" w:color="auto" w:fill="auto"/>
                </w:tcPr>
                <w:p w:rsidR="00412937" w:rsidRPr="00194E06" w:rsidRDefault="00412937" w:rsidP="0071496A">
                  <w:pPr>
                    <w:pStyle w:val="Default"/>
                    <w:jc w:val="center"/>
                    <w:rPr>
                      <w:rFonts w:asciiTheme="minorHAnsi" w:hAnsiTheme="minorHAnsi"/>
                      <w:b/>
                      <w:color w:val="auto"/>
                      <w:sz w:val="20"/>
                      <w:szCs w:val="20"/>
                    </w:rPr>
                  </w:pPr>
                </w:p>
              </w:tc>
              <w:tc>
                <w:tcPr>
                  <w:tcW w:w="1667" w:type="dxa"/>
                  <w:shd w:val="clear" w:color="auto" w:fill="auto"/>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18</w:t>
                  </w:r>
                </w:p>
              </w:tc>
              <w:tc>
                <w:tcPr>
                  <w:tcW w:w="3196" w:type="dxa"/>
                  <w:vMerge/>
                </w:tcPr>
                <w:p w:rsidR="00412937" w:rsidRPr="00194E06" w:rsidRDefault="00412937" w:rsidP="0071496A">
                  <w:pPr>
                    <w:pStyle w:val="Default"/>
                    <w:jc w:val="center"/>
                    <w:rPr>
                      <w:rFonts w:asciiTheme="minorHAnsi" w:hAnsiTheme="minorHAnsi"/>
                      <w:b/>
                      <w:color w:val="auto"/>
                      <w:sz w:val="20"/>
                      <w:szCs w:val="20"/>
                    </w:rPr>
                  </w:pP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18</w:t>
                  </w:r>
                </w:p>
              </w:tc>
            </w:tr>
            <w:tr w:rsidR="00412937" w:rsidRPr="00B8774D" w:rsidTr="0071496A">
              <w:trPr>
                <w:trHeight w:val="285"/>
              </w:trPr>
              <w:tc>
                <w:tcPr>
                  <w:tcW w:w="3152" w:type="dxa"/>
                  <w:vMerge/>
                  <w:shd w:val="clear" w:color="auto" w:fill="auto"/>
                </w:tcPr>
                <w:p w:rsidR="00412937" w:rsidRPr="00194E06" w:rsidRDefault="00412937" w:rsidP="0071496A">
                  <w:pPr>
                    <w:pStyle w:val="Default"/>
                    <w:jc w:val="center"/>
                    <w:rPr>
                      <w:rFonts w:asciiTheme="minorHAnsi" w:hAnsiTheme="minorHAnsi"/>
                      <w:b/>
                      <w:color w:val="auto"/>
                      <w:sz w:val="20"/>
                      <w:szCs w:val="20"/>
                    </w:rPr>
                  </w:pPr>
                </w:p>
              </w:tc>
              <w:tc>
                <w:tcPr>
                  <w:tcW w:w="1667" w:type="dxa"/>
                  <w:shd w:val="clear" w:color="auto" w:fill="auto"/>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24</w:t>
                  </w:r>
                </w:p>
              </w:tc>
              <w:tc>
                <w:tcPr>
                  <w:tcW w:w="3196" w:type="dxa"/>
                  <w:vMerge/>
                </w:tcPr>
                <w:p w:rsidR="00412937" w:rsidRPr="00194E06" w:rsidRDefault="00412937" w:rsidP="0071496A">
                  <w:pPr>
                    <w:pStyle w:val="Default"/>
                    <w:jc w:val="center"/>
                    <w:rPr>
                      <w:rFonts w:asciiTheme="minorHAnsi" w:hAnsiTheme="minorHAnsi"/>
                      <w:b/>
                      <w:color w:val="auto"/>
                      <w:sz w:val="20"/>
                      <w:szCs w:val="20"/>
                    </w:rPr>
                  </w:pP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24</w:t>
                  </w:r>
                </w:p>
              </w:tc>
            </w:tr>
            <w:tr w:rsidR="00412937" w:rsidRPr="00B8774D" w:rsidTr="0071496A">
              <w:trPr>
                <w:trHeight w:val="269"/>
              </w:trPr>
              <w:tc>
                <w:tcPr>
                  <w:tcW w:w="3152" w:type="dxa"/>
                  <w:vMerge/>
                  <w:shd w:val="clear" w:color="auto" w:fill="auto"/>
                </w:tcPr>
                <w:p w:rsidR="00412937" w:rsidRPr="00194E06" w:rsidRDefault="00412937" w:rsidP="0071496A">
                  <w:pPr>
                    <w:pStyle w:val="Default"/>
                    <w:jc w:val="center"/>
                    <w:rPr>
                      <w:rFonts w:asciiTheme="minorHAnsi" w:hAnsiTheme="minorHAnsi"/>
                      <w:b/>
                      <w:color w:val="auto"/>
                      <w:sz w:val="20"/>
                      <w:szCs w:val="20"/>
                    </w:rPr>
                  </w:pPr>
                </w:p>
              </w:tc>
              <w:tc>
                <w:tcPr>
                  <w:tcW w:w="1667" w:type="dxa"/>
                  <w:shd w:val="clear" w:color="auto" w:fill="auto"/>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30</w:t>
                  </w:r>
                </w:p>
              </w:tc>
              <w:tc>
                <w:tcPr>
                  <w:tcW w:w="3196" w:type="dxa"/>
                  <w:vMerge/>
                </w:tcPr>
                <w:p w:rsidR="00412937" w:rsidRPr="00194E06" w:rsidRDefault="00412937" w:rsidP="0071496A">
                  <w:pPr>
                    <w:pStyle w:val="Default"/>
                    <w:jc w:val="center"/>
                    <w:rPr>
                      <w:rFonts w:asciiTheme="minorHAnsi" w:hAnsiTheme="minorHAnsi"/>
                      <w:b/>
                      <w:color w:val="auto"/>
                      <w:sz w:val="20"/>
                      <w:szCs w:val="20"/>
                    </w:rPr>
                  </w:pP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30</w:t>
                  </w:r>
                </w:p>
              </w:tc>
            </w:tr>
            <w:tr w:rsidR="00412937" w:rsidRPr="00B8774D" w:rsidTr="0071496A">
              <w:trPr>
                <w:trHeight w:val="285"/>
              </w:trPr>
              <w:tc>
                <w:tcPr>
                  <w:tcW w:w="3152" w:type="dxa"/>
                  <w:vMerge/>
                  <w:shd w:val="clear" w:color="auto" w:fill="auto"/>
                </w:tcPr>
                <w:p w:rsidR="00412937" w:rsidRPr="00194E06" w:rsidRDefault="00412937" w:rsidP="0071496A">
                  <w:pPr>
                    <w:pStyle w:val="Default"/>
                    <w:jc w:val="center"/>
                    <w:rPr>
                      <w:rFonts w:asciiTheme="minorHAnsi" w:hAnsiTheme="minorHAnsi"/>
                      <w:b/>
                      <w:color w:val="auto"/>
                      <w:sz w:val="20"/>
                      <w:szCs w:val="20"/>
                    </w:rPr>
                  </w:pPr>
                </w:p>
              </w:tc>
              <w:tc>
                <w:tcPr>
                  <w:tcW w:w="1667" w:type="dxa"/>
                  <w:shd w:val="clear" w:color="auto" w:fill="auto"/>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36</w:t>
                  </w:r>
                </w:p>
              </w:tc>
              <w:tc>
                <w:tcPr>
                  <w:tcW w:w="3196" w:type="dxa"/>
                  <w:vMerge/>
                </w:tcPr>
                <w:p w:rsidR="00412937" w:rsidRPr="00194E06" w:rsidRDefault="00412937" w:rsidP="0071496A">
                  <w:pPr>
                    <w:pStyle w:val="Default"/>
                    <w:jc w:val="center"/>
                    <w:rPr>
                      <w:rFonts w:asciiTheme="minorHAnsi" w:hAnsiTheme="minorHAnsi"/>
                      <w:b/>
                      <w:color w:val="auto"/>
                      <w:sz w:val="20"/>
                      <w:szCs w:val="20"/>
                    </w:rPr>
                  </w:pP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36</w:t>
                  </w:r>
                </w:p>
              </w:tc>
            </w:tr>
            <w:tr w:rsidR="00412937" w:rsidRPr="00B8774D" w:rsidTr="0071496A">
              <w:trPr>
                <w:trHeight w:val="285"/>
              </w:trPr>
              <w:tc>
                <w:tcPr>
                  <w:tcW w:w="3152" w:type="dxa"/>
                  <w:vMerge/>
                  <w:shd w:val="clear" w:color="auto" w:fill="auto"/>
                </w:tcPr>
                <w:p w:rsidR="00412937" w:rsidRPr="00194E06" w:rsidRDefault="00412937" w:rsidP="0071496A">
                  <w:pPr>
                    <w:pStyle w:val="Default"/>
                    <w:jc w:val="center"/>
                    <w:rPr>
                      <w:rFonts w:asciiTheme="minorHAnsi" w:hAnsiTheme="minorHAnsi"/>
                      <w:b/>
                      <w:color w:val="auto"/>
                      <w:sz w:val="20"/>
                      <w:szCs w:val="20"/>
                    </w:rPr>
                  </w:pPr>
                </w:p>
              </w:tc>
              <w:tc>
                <w:tcPr>
                  <w:tcW w:w="1667" w:type="dxa"/>
                  <w:shd w:val="clear" w:color="auto" w:fill="auto"/>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48</w:t>
                  </w:r>
                </w:p>
              </w:tc>
              <w:tc>
                <w:tcPr>
                  <w:tcW w:w="3196" w:type="dxa"/>
                  <w:vMerge/>
                </w:tcPr>
                <w:p w:rsidR="00412937" w:rsidRPr="00194E06" w:rsidRDefault="00412937" w:rsidP="0071496A">
                  <w:pPr>
                    <w:pStyle w:val="Default"/>
                    <w:jc w:val="center"/>
                    <w:rPr>
                      <w:rFonts w:asciiTheme="minorHAnsi" w:hAnsiTheme="minorHAnsi"/>
                      <w:b/>
                      <w:color w:val="auto"/>
                      <w:sz w:val="20"/>
                      <w:szCs w:val="20"/>
                    </w:rPr>
                  </w:pP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48</w:t>
                  </w:r>
                </w:p>
              </w:tc>
            </w:tr>
            <w:tr w:rsidR="00412937" w:rsidRPr="00B8774D" w:rsidTr="0071496A">
              <w:trPr>
                <w:trHeight w:val="269"/>
              </w:trPr>
              <w:tc>
                <w:tcPr>
                  <w:tcW w:w="3152" w:type="dxa"/>
                  <w:vMerge/>
                  <w:shd w:val="clear" w:color="auto" w:fill="auto"/>
                </w:tcPr>
                <w:p w:rsidR="00412937" w:rsidRPr="00194E06" w:rsidRDefault="00412937" w:rsidP="0071496A">
                  <w:pPr>
                    <w:pStyle w:val="Default"/>
                    <w:jc w:val="center"/>
                    <w:rPr>
                      <w:rFonts w:asciiTheme="minorHAnsi" w:hAnsiTheme="minorHAnsi"/>
                      <w:b/>
                      <w:color w:val="auto"/>
                      <w:sz w:val="20"/>
                      <w:szCs w:val="20"/>
                    </w:rPr>
                  </w:pPr>
                </w:p>
              </w:tc>
              <w:tc>
                <w:tcPr>
                  <w:tcW w:w="1667" w:type="dxa"/>
                  <w:shd w:val="clear" w:color="auto" w:fill="auto"/>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60</w:t>
                  </w:r>
                </w:p>
              </w:tc>
              <w:tc>
                <w:tcPr>
                  <w:tcW w:w="3196" w:type="dxa"/>
                  <w:vMerge/>
                </w:tcPr>
                <w:p w:rsidR="00412937" w:rsidRPr="00194E06" w:rsidRDefault="00412937" w:rsidP="0071496A">
                  <w:pPr>
                    <w:pStyle w:val="Default"/>
                    <w:jc w:val="center"/>
                    <w:rPr>
                      <w:rFonts w:asciiTheme="minorHAnsi" w:hAnsiTheme="minorHAnsi"/>
                      <w:b/>
                      <w:color w:val="auto"/>
                      <w:sz w:val="20"/>
                      <w:szCs w:val="20"/>
                    </w:rPr>
                  </w:pP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60</w:t>
                  </w:r>
                </w:p>
              </w:tc>
            </w:tr>
            <w:tr w:rsidR="00412937" w:rsidRPr="00B8774D" w:rsidTr="0071496A">
              <w:trPr>
                <w:trHeight w:val="301"/>
              </w:trPr>
              <w:tc>
                <w:tcPr>
                  <w:tcW w:w="3152" w:type="dxa"/>
                  <w:vMerge/>
                  <w:shd w:val="clear" w:color="auto" w:fill="auto"/>
                </w:tcPr>
                <w:p w:rsidR="00412937" w:rsidRPr="00194E06" w:rsidRDefault="00412937" w:rsidP="0071496A">
                  <w:pPr>
                    <w:pStyle w:val="Default"/>
                    <w:jc w:val="center"/>
                    <w:rPr>
                      <w:rFonts w:asciiTheme="minorHAnsi" w:hAnsiTheme="minorHAnsi"/>
                      <w:b/>
                      <w:color w:val="auto"/>
                      <w:sz w:val="20"/>
                      <w:szCs w:val="20"/>
                    </w:rPr>
                  </w:pPr>
                </w:p>
              </w:tc>
              <w:tc>
                <w:tcPr>
                  <w:tcW w:w="1667" w:type="dxa"/>
                  <w:shd w:val="clear" w:color="auto" w:fill="D9D9D9" w:themeFill="background1" w:themeFillShade="D9"/>
                </w:tcPr>
                <w:p w:rsidR="00412937" w:rsidRPr="00194E06" w:rsidRDefault="00412937" w:rsidP="0071496A">
                  <w:pPr>
                    <w:pStyle w:val="Default"/>
                    <w:jc w:val="center"/>
                    <w:rPr>
                      <w:rFonts w:asciiTheme="minorHAnsi" w:hAnsiTheme="minorHAnsi"/>
                      <w:b/>
                      <w:color w:val="auto"/>
                      <w:sz w:val="20"/>
                      <w:szCs w:val="20"/>
                    </w:rPr>
                  </w:pPr>
                </w:p>
              </w:tc>
              <w:tc>
                <w:tcPr>
                  <w:tcW w:w="3196" w:type="dxa"/>
                  <w:vMerge/>
                </w:tcPr>
                <w:p w:rsidR="00412937" w:rsidRPr="00194E06" w:rsidRDefault="00412937" w:rsidP="0071496A">
                  <w:pPr>
                    <w:pStyle w:val="Default"/>
                    <w:jc w:val="center"/>
                    <w:rPr>
                      <w:rFonts w:asciiTheme="minorHAnsi" w:hAnsiTheme="minorHAnsi"/>
                      <w:b/>
                      <w:color w:val="auto"/>
                      <w:sz w:val="20"/>
                      <w:szCs w:val="20"/>
                    </w:rPr>
                  </w:pP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72</w:t>
                  </w:r>
                </w:p>
              </w:tc>
            </w:tr>
            <w:tr w:rsidR="00412937" w:rsidRPr="00B8774D" w:rsidTr="0071496A">
              <w:trPr>
                <w:trHeight w:val="285"/>
              </w:trPr>
              <w:tc>
                <w:tcPr>
                  <w:tcW w:w="3152" w:type="dxa"/>
                  <w:vMerge/>
                  <w:shd w:val="clear" w:color="auto" w:fill="auto"/>
                </w:tcPr>
                <w:p w:rsidR="00412937" w:rsidRPr="00194E06" w:rsidRDefault="00412937" w:rsidP="0071496A">
                  <w:pPr>
                    <w:pStyle w:val="Default"/>
                    <w:jc w:val="center"/>
                    <w:rPr>
                      <w:rFonts w:asciiTheme="minorHAnsi" w:hAnsiTheme="minorHAnsi"/>
                      <w:b/>
                      <w:color w:val="auto"/>
                      <w:sz w:val="20"/>
                      <w:szCs w:val="20"/>
                    </w:rPr>
                  </w:pPr>
                </w:p>
              </w:tc>
              <w:tc>
                <w:tcPr>
                  <w:tcW w:w="1667" w:type="dxa"/>
                  <w:shd w:val="clear" w:color="auto" w:fill="D9D9D9" w:themeFill="background1" w:themeFillShade="D9"/>
                </w:tcPr>
                <w:p w:rsidR="00412937" w:rsidRPr="00194E06" w:rsidRDefault="00412937" w:rsidP="0071496A">
                  <w:pPr>
                    <w:pStyle w:val="Default"/>
                    <w:jc w:val="center"/>
                    <w:rPr>
                      <w:rFonts w:asciiTheme="minorHAnsi" w:hAnsiTheme="minorHAnsi"/>
                      <w:b/>
                      <w:color w:val="auto"/>
                      <w:sz w:val="20"/>
                      <w:szCs w:val="20"/>
                    </w:rPr>
                  </w:pPr>
                </w:p>
              </w:tc>
              <w:tc>
                <w:tcPr>
                  <w:tcW w:w="3196" w:type="dxa"/>
                  <w:vMerge/>
                </w:tcPr>
                <w:p w:rsidR="00412937" w:rsidRPr="00194E06" w:rsidRDefault="00412937" w:rsidP="0071496A">
                  <w:pPr>
                    <w:pStyle w:val="Default"/>
                    <w:jc w:val="center"/>
                    <w:rPr>
                      <w:rFonts w:asciiTheme="minorHAnsi" w:hAnsiTheme="minorHAnsi"/>
                      <w:b/>
                      <w:color w:val="auto"/>
                      <w:sz w:val="20"/>
                      <w:szCs w:val="20"/>
                    </w:rPr>
                  </w:pPr>
                </w:p>
              </w:tc>
              <w:tc>
                <w:tcPr>
                  <w:tcW w:w="2217" w:type="dxa"/>
                  <w:vAlign w:val="center"/>
                </w:tcPr>
                <w:p w:rsidR="00412937" w:rsidRPr="00194E06" w:rsidRDefault="00412937" w:rsidP="0071496A">
                  <w:pPr>
                    <w:pStyle w:val="Default"/>
                    <w:jc w:val="center"/>
                    <w:rPr>
                      <w:rFonts w:asciiTheme="minorHAnsi" w:hAnsiTheme="minorHAnsi"/>
                      <w:b/>
                      <w:color w:val="auto"/>
                      <w:sz w:val="20"/>
                      <w:szCs w:val="20"/>
                    </w:rPr>
                  </w:pPr>
                  <w:r w:rsidRPr="00194E06">
                    <w:rPr>
                      <w:rFonts w:asciiTheme="minorHAnsi" w:hAnsiTheme="minorHAnsi"/>
                      <w:b/>
                      <w:color w:val="auto"/>
                      <w:sz w:val="20"/>
                      <w:szCs w:val="20"/>
                    </w:rPr>
                    <w:t>84</w:t>
                  </w:r>
                </w:p>
              </w:tc>
            </w:tr>
          </w:tbl>
          <w:p w:rsidR="00412937" w:rsidRDefault="00412937" w:rsidP="0071496A"/>
          <w:p w:rsidR="00412937" w:rsidRDefault="00412937" w:rsidP="0071496A">
            <w:pPr>
              <w:pStyle w:val="ListParagraph"/>
              <w:numPr>
                <w:ilvl w:val="0"/>
                <w:numId w:val="19"/>
              </w:numPr>
              <w:ind w:left="871" w:hanging="425"/>
              <w:jc w:val="both"/>
            </w:pPr>
            <w:r w:rsidRPr="00C42115">
              <w:t xml:space="preserve">Once customer enter financing amount &amp; the loan tenure, the table </w:t>
            </w:r>
            <w:r>
              <w:t xml:space="preserve">as above </w:t>
            </w:r>
            <w:r w:rsidRPr="00C42115">
              <w:t xml:space="preserve">will show the </w:t>
            </w:r>
            <w:r w:rsidRPr="00D356C8">
              <w:t>availability</w:t>
            </w:r>
            <w:r w:rsidRPr="00D356C8">
              <w:rPr>
                <w:color w:val="0000FF"/>
              </w:rPr>
              <w:t xml:space="preserve"> </w:t>
            </w:r>
            <w:r w:rsidRPr="00D356C8">
              <w:t>tenure (months) - and calculated monthly repayment amoun</w:t>
            </w:r>
            <w:r>
              <w:t xml:space="preserve">t </w:t>
            </w:r>
            <w:r w:rsidRPr="00D356C8">
              <w:t>(RM). For tenure which is not</w:t>
            </w:r>
            <w:r w:rsidRPr="00C42115">
              <w:t xml:space="preserve"> available for the customer, monthly repaymen</w:t>
            </w:r>
            <w:r>
              <w:t xml:space="preserve">t column will be shaded in grey. </w:t>
            </w:r>
          </w:p>
          <w:p w:rsidR="00412937" w:rsidRDefault="00412937" w:rsidP="0071496A">
            <w:pPr>
              <w:pStyle w:val="ListParagraph"/>
              <w:ind w:left="871"/>
              <w:jc w:val="both"/>
            </w:pPr>
          </w:p>
          <w:p w:rsidR="00412937" w:rsidRPr="00A02C6F" w:rsidRDefault="00412937" w:rsidP="0071496A">
            <w:pPr>
              <w:pStyle w:val="ListParagraph"/>
              <w:numPr>
                <w:ilvl w:val="0"/>
                <w:numId w:val="19"/>
              </w:numPr>
              <w:ind w:left="871" w:hanging="425"/>
              <w:jc w:val="both"/>
            </w:pPr>
            <w:r w:rsidRPr="00A02C6F">
              <w:t>Tenure &amp; Repayment Table for different scenario based on customer’s financing amount.</w:t>
            </w:r>
            <w:r>
              <w:t xml:space="preserve"> </w:t>
            </w:r>
          </w:p>
          <w:p w:rsidR="00412937" w:rsidRDefault="00412937" w:rsidP="0071496A">
            <w:pPr>
              <w:pStyle w:val="ListParagraph"/>
              <w:ind w:left="851"/>
              <w:jc w:val="both"/>
            </w:pPr>
            <w:r>
              <w:object w:dxaOrig="15450" w:dyaOrig="3180">
                <v:shape id="_x0000_i1028" type="#_x0000_t75" style="width:498.25pt;height:134.2pt" o:ole="" o:bordertopcolor="this" o:borderleftcolor="this" o:borderbottomcolor="this" o:borderrightcolor="this" filled="t" fillcolor="black [3213]">
                  <v:imagedata r:id="rId33" o:title=""/>
                  <w10:bordertop type="single" width="4"/>
                  <w10:borderleft type="single" width="4"/>
                  <w10:borderbottom type="single" width="4"/>
                  <w10:borderright type="single" width="4"/>
                </v:shape>
                <o:OLEObject Type="Embed" ProgID="PBrush" ShapeID="_x0000_i1028" DrawAspect="Content" ObjectID="_1590334764" r:id="rId34"/>
              </w:object>
            </w:r>
          </w:p>
          <w:p w:rsidR="00412937" w:rsidRDefault="00412937" w:rsidP="0071496A">
            <w:pPr>
              <w:pStyle w:val="ListParagraph"/>
              <w:ind w:left="851"/>
              <w:jc w:val="both"/>
              <w:rPr>
                <w:u w:val="single"/>
              </w:rPr>
            </w:pPr>
            <w:r w:rsidRPr="004D50A5">
              <w:rPr>
                <w:b/>
                <w:i/>
                <w:color w:val="FF0000"/>
              </w:rPr>
              <w:t>Note: These tables are for illustration purposes only. Vendor/Agency need to propose the appropriate design and layou</w:t>
            </w:r>
            <w:r w:rsidRPr="00597BC6">
              <w:rPr>
                <w:b/>
                <w:i/>
                <w:color w:val="FF0000"/>
              </w:rPr>
              <w:t>t</w:t>
            </w:r>
            <w:r>
              <w:rPr>
                <w:b/>
                <w:i/>
                <w:color w:val="FF0000"/>
              </w:rPr>
              <w:t>.</w:t>
            </w:r>
          </w:p>
          <w:p w:rsidR="00412937" w:rsidRPr="00C47AB1" w:rsidRDefault="00412937" w:rsidP="0071496A">
            <w:pPr>
              <w:pStyle w:val="ListParagraph"/>
              <w:ind w:left="871"/>
              <w:rPr>
                <w:b/>
              </w:rPr>
            </w:pPr>
          </w:p>
          <w:p w:rsidR="00412937" w:rsidRPr="00D356C8" w:rsidRDefault="00412937" w:rsidP="0071496A">
            <w:pPr>
              <w:pStyle w:val="ListParagraph"/>
              <w:numPr>
                <w:ilvl w:val="0"/>
                <w:numId w:val="19"/>
              </w:numPr>
              <w:ind w:left="871" w:hanging="425"/>
              <w:rPr>
                <w:b/>
              </w:rPr>
            </w:pPr>
            <w:r w:rsidRPr="00D356C8">
              <w:t>Customer is required to input their Loan Disbursement Acc</w:t>
            </w:r>
            <w:r>
              <w:t>ount Information -Refer Figure 3</w:t>
            </w:r>
            <w:r w:rsidRPr="00D356C8">
              <w:t>.  (Copy of account statement / passbook to be submitted during S&amp;P Signing at CSU).</w:t>
            </w:r>
          </w:p>
          <w:p w:rsidR="00412937" w:rsidRPr="00D356C8" w:rsidRDefault="00412937" w:rsidP="0071496A">
            <w:pPr>
              <w:pStyle w:val="ListParagraph"/>
              <w:numPr>
                <w:ilvl w:val="0"/>
                <w:numId w:val="20"/>
              </w:numPr>
              <w:rPr>
                <w:b/>
              </w:rPr>
            </w:pPr>
            <w:r w:rsidRPr="00D356C8">
              <w:t>Disbursement Bank</w:t>
            </w:r>
            <w:r>
              <w:t xml:space="preserve"> </w:t>
            </w:r>
          </w:p>
          <w:p w:rsidR="00412937" w:rsidRPr="00D356C8" w:rsidRDefault="00412937" w:rsidP="0071496A">
            <w:pPr>
              <w:pStyle w:val="ListParagraph"/>
              <w:numPr>
                <w:ilvl w:val="0"/>
                <w:numId w:val="20"/>
              </w:numPr>
              <w:rPr>
                <w:b/>
              </w:rPr>
            </w:pPr>
            <w:r w:rsidRPr="00D356C8">
              <w:t xml:space="preserve">Disbursement Bank Account Name </w:t>
            </w:r>
          </w:p>
          <w:p w:rsidR="00412937" w:rsidRPr="00D356C8" w:rsidRDefault="00412937" w:rsidP="0071496A">
            <w:pPr>
              <w:pStyle w:val="ListParagraph"/>
              <w:numPr>
                <w:ilvl w:val="0"/>
                <w:numId w:val="20"/>
              </w:numPr>
              <w:rPr>
                <w:b/>
              </w:rPr>
            </w:pPr>
            <w:r w:rsidRPr="00D356C8">
              <w:t xml:space="preserve">Disbursement Account No </w:t>
            </w:r>
            <w:r w:rsidRPr="00D356C8">
              <w:rPr>
                <w:i/>
              </w:rPr>
              <w:t>(to be follow PF web/online application parameter setting for bank account digit no)</w:t>
            </w:r>
            <w:r w:rsidRPr="00D356C8">
              <w:rPr>
                <w:u w:val="single"/>
              </w:rPr>
              <w:t xml:space="preserve">  </w:t>
            </w:r>
          </w:p>
          <w:p w:rsidR="00412937" w:rsidRPr="000A47E8" w:rsidRDefault="00412937" w:rsidP="0071496A">
            <w:pPr>
              <w:pStyle w:val="ListParagraph"/>
              <w:ind w:left="1591"/>
              <w:rPr>
                <w:b/>
                <w:highlight w:val="yellow"/>
              </w:rPr>
            </w:pPr>
          </w:p>
          <w:p w:rsidR="00412937" w:rsidRDefault="00412937" w:rsidP="0071496A">
            <w:pPr>
              <w:pStyle w:val="ListParagraph"/>
              <w:numPr>
                <w:ilvl w:val="0"/>
                <w:numId w:val="19"/>
              </w:numPr>
              <w:ind w:left="871" w:hanging="425"/>
              <w:jc w:val="both"/>
              <w:rPr>
                <w:u w:val="single"/>
              </w:rPr>
            </w:pPr>
            <w:r>
              <w:t>Customer details information will be display in</w:t>
            </w:r>
            <w:r w:rsidRPr="00983A02">
              <w:t xml:space="preserve"> “</w:t>
            </w:r>
            <w:r w:rsidRPr="00A30532">
              <w:rPr>
                <w:b/>
              </w:rPr>
              <w:t>My Info</w:t>
            </w:r>
            <w:r w:rsidRPr="00983A02">
              <w:t>” page</w:t>
            </w:r>
            <w:r>
              <w:t xml:space="preserve"> (as per current production page)</w:t>
            </w:r>
            <w:r w:rsidRPr="00983A02">
              <w:t xml:space="preserve">. The </w:t>
            </w:r>
            <w:r>
              <w:t xml:space="preserve">displayed </w:t>
            </w:r>
            <w:r w:rsidRPr="00983A02">
              <w:t>details</w:t>
            </w:r>
            <w:r>
              <w:t xml:space="preserve"> information </w:t>
            </w:r>
            <w:r w:rsidRPr="00983A02">
              <w:t xml:space="preserve"> are: -</w:t>
            </w:r>
          </w:p>
          <w:p w:rsidR="00412937" w:rsidRPr="00A30532" w:rsidRDefault="00412937" w:rsidP="0071496A">
            <w:pPr>
              <w:pStyle w:val="ListParagraph"/>
              <w:numPr>
                <w:ilvl w:val="0"/>
                <w:numId w:val="21"/>
              </w:numPr>
              <w:jc w:val="both"/>
              <w:rPr>
                <w:u w:val="single"/>
              </w:rPr>
            </w:pPr>
            <w:r w:rsidRPr="00983A02">
              <w:t>Mobile Number</w:t>
            </w:r>
          </w:p>
          <w:p w:rsidR="00412937" w:rsidRPr="00A30532" w:rsidRDefault="00412937" w:rsidP="0071496A">
            <w:pPr>
              <w:pStyle w:val="ListParagraph"/>
              <w:numPr>
                <w:ilvl w:val="0"/>
                <w:numId w:val="21"/>
              </w:numPr>
              <w:jc w:val="both"/>
              <w:rPr>
                <w:u w:val="single"/>
              </w:rPr>
            </w:pPr>
            <w:r>
              <w:t>Home Address</w:t>
            </w:r>
          </w:p>
          <w:p w:rsidR="00412937" w:rsidRPr="00A30532" w:rsidRDefault="00412937" w:rsidP="0071496A">
            <w:pPr>
              <w:pStyle w:val="ListParagraph"/>
              <w:numPr>
                <w:ilvl w:val="0"/>
                <w:numId w:val="21"/>
              </w:numPr>
              <w:jc w:val="both"/>
              <w:rPr>
                <w:u w:val="single"/>
              </w:rPr>
            </w:pPr>
            <w:r>
              <w:t>Employment Address</w:t>
            </w:r>
          </w:p>
          <w:p w:rsidR="00412937" w:rsidRPr="00EB3AF3" w:rsidRDefault="00412937" w:rsidP="0071496A">
            <w:pPr>
              <w:pStyle w:val="ListParagraph"/>
              <w:numPr>
                <w:ilvl w:val="0"/>
                <w:numId w:val="39"/>
              </w:numPr>
              <w:jc w:val="both"/>
              <w:rPr>
                <w:u w:val="single"/>
              </w:rPr>
            </w:pPr>
            <w:r w:rsidRPr="00E814AD">
              <w:t>Email Address</w:t>
            </w:r>
            <w:r>
              <w:t xml:space="preserve"> </w:t>
            </w:r>
          </w:p>
          <w:p w:rsidR="00412937" w:rsidRPr="00EB3AF3" w:rsidRDefault="00412937" w:rsidP="0071496A">
            <w:pPr>
              <w:pStyle w:val="ListParagraph"/>
              <w:numPr>
                <w:ilvl w:val="0"/>
                <w:numId w:val="27"/>
              </w:numPr>
              <w:jc w:val="both"/>
              <w:rPr>
                <w:u w:val="single"/>
              </w:rPr>
            </w:pPr>
            <w:r>
              <w:t>Customer can update the email address, in Loan Application page, and it will auto sync the email address in “My Info” Page (</w:t>
            </w:r>
            <w:hyperlink r:id="rId35" w:history="1">
              <w:r w:rsidRPr="00EB3AF3">
                <w:rPr>
                  <w:rStyle w:val="Hyperlink"/>
                  <w:color w:val="auto"/>
                  <w:u w:val="none"/>
                </w:rPr>
                <w:t>https://www.aeoncredit.com.my/user/my-info/change-email</w:t>
              </w:r>
            </w:hyperlink>
            <w:r>
              <w:t>).</w:t>
            </w:r>
          </w:p>
          <w:p w:rsidR="00412937" w:rsidRPr="003331C8" w:rsidRDefault="00412937" w:rsidP="0071496A">
            <w:pPr>
              <w:pStyle w:val="ListParagraph"/>
              <w:numPr>
                <w:ilvl w:val="0"/>
                <w:numId w:val="27"/>
              </w:numPr>
              <w:jc w:val="both"/>
              <w:rPr>
                <w:u w:val="single"/>
              </w:rPr>
            </w:pPr>
            <w:r>
              <w:t xml:space="preserve">After customer </w:t>
            </w:r>
            <w:r w:rsidRPr="00D356C8">
              <w:t>change the email address, it should be redirect bac</w:t>
            </w:r>
            <w:r>
              <w:t>k to the loan application page;</w:t>
            </w:r>
          </w:p>
          <w:p w:rsidR="00412937" w:rsidRPr="00C138B2" w:rsidRDefault="00412937" w:rsidP="0071496A">
            <w:pPr>
              <w:pStyle w:val="ListParagraph"/>
              <w:numPr>
                <w:ilvl w:val="0"/>
                <w:numId w:val="19"/>
              </w:numPr>
              <w:ind w:left="857"/>
              <w:rPr>
                <w:b/>
              </w:rPr>
            </w:pPr>
            <w:r w:rsidRPr="00D356C8">
              <w:t xml:space="preserve">Customer is required to update declaration of current loans from Non-Bank Financial Institutions by click “Yes” or “No” (Refer Figure </w:t>
            </w:r>
            <w:r>
              <w:t>4</w:t>
            </w:r>
            <w:r w:rsidRPr="00D356C8">
              <w:t>). If customer click “Yes”, it will prompt a field of “Total Monthly Repayment to Non-Bank Financial Institutions” and customer required to fill up the amount (free text in RM). If customer clicks “No”, it will direct to next page</w:t>
            </w:r>
            <w:r>
              <w:t xml:space="preserve"> to upload Income documents (Figure 5). </w:t>
            </w:r>
          </w:p>
          <w:p w:rsidR="00412937" w:rsidRPr="00C138B2" w:rsidRDefault="00412937" w:rsidP="0071496A">
            <w:pPr>
              <w:ind w:left="497"/>
              <w:rPr>
                <w:b/>
              </w:rPr>
            </w:pPr>
            <w:r w:rsidRPr="00C138B2">
              <w:rPr>
                <w:i/>
              </w:rPr>
              <w:t>(Declaration of current loan from Non-Bank Financial Institutions is requirement under BNM Responsibility Financing guideline)</w:t>
            </w:r>
          </w:p>
          <w:p w:rsidR="00412937" w:rsidRPr="000A47E8" w:rsidRDefault="00412937" w:rsidP="0071496A">
            <w:pPr>
              <w:pStyle w:val="ListParagraph"/>
              <w:ind w:left="871"/>
              <w:rPr>
                <w:b/>
                <w:highlight w:val="yellow"/>
              </w:rPr>
            </w:pPr>
          </w:p>
          <w:p w:rsidR="00412937" w:rsidRDefault="00412937" w:rsidP="0071496A">
            <w:pPr>
              <w:pStyle w:val="ListParagraph"/>
              <w:numPr>
                <w:ilvl w:val="0"/>
                <w:numId w:val="19"/>
              </w:numPr>
              <w:ind w:left="871" w:hanging="425"/>
              <w:jc w:val="both"/>
            </w:pPr>
            <w:r>
              <w:t>Customer is</w:t>
            </w:r>
            <w:r w:rsidRPr="00B41C21">
              <w:t xml:space="preserve"> required to upload the Latest income documents (based on latest CPR requirement / guideline) for p</w:t>
            </w:r>
            <w:r>
              <w:t xml:space="preserve">rocessing (Refer to Figure 6) and click “continue”. A message of “Complete Upload documents” will be showed (Figure 9). </w:t>
            </w:r>
          </w:p>
          <w:p w:rsidR="00412937" w:rsidRDefault="00412937" w:rsidP="0071496A">
            <w:pPr>
              <w:pStyle w:val="ListParagraph"/>
              <w:ind w:left="871"/>
              <w:jc w:val="both"/>
            </w:pPr>
          </w:p>
          <w:p w:rsidR="00412937" w:rsidRDefault="00412937" w:rsidP="0071496A">
            <w:pPr>
              <w:pStyle w:val="ListParagraph"/>
              <w:numPr>
                <w:ilvl w:val="0"/>
                <w:numId w:val="19"/>
              </w:numPr>
              <w:ind w:left="871" w:hanging="425"/>
              <w:jc w:val="both"/>
            </w:pPr>
            <w:r>
              <w:t xml:space="preserve">Once application </w:t>
            </w:r>
            <w:r w:rsidRPr="00926092">
              <w:t>submitted, a notification</w:t>
            </w:r>
            <w:r>
              <w:t xml:space="preserve"> on A</w:t>
            </w:r>
            <w:r w:rsidRPr="00926092">
              <w:t xml:space="preserve">cknowledgement of submission </w:t>
            </w:r>
            <w:r>
              <w:t>is displayed</w:t>
            </w:r>
            <w:r w:rsidRPr="00926092">
              <w:t xml:space="preserve"> to customer</w:t>
            </w:r>
            <w:r>
              <w:t xml:space="preserve"> in the webpage and customer required to click “continue” to proceed for next step.</w:t>
            </w:r>
          </w:p>
          <w:p w:rsidR="00412937" w:rsidRDefault="00412937" w:rsidP="0071496A">
            <w:pPr>
              <w:pStyle w:val="ListParagraph"/>
            </w:pPr>
          </w:p>
          <w:p w:rsidR="00412937" w:rsidRDefault="00412937" w:rsidP="0071496A">
            <w:pPr>
              <w:pStyle w:val="ListParagraph"/>
              <w:numPr>
                <w:ilvl w:val="0"/>
                <w:numId w:val="19"/>
              </w:numPr>
              <w:ind w:left="871" w:hanging="425"/>
              <w:jc w:val="both"/>
            </w:pPr>
            <w:r>
              <w:t xml:space="preserve">Before application is route to CAG for processing, customer is required to Click either to “Send copy of PDS to customer’s email” or “Print PDS”. Customer is required to ‘tick’ declaration of PF application and click “Yes, I agree” or “No, I do not agree” (Figure 9).  </w:t>
            </w:r>
          </w:p>
          <w:p w:rsidR="00412937" w:rsidRDefault="00412937" w:rsidP="0071496A">
            <w:pPr>
              <w:pStyle w:val="ListParagraph"/>
            </w:pPr>
          </w:p>
          <w:p w:rsidR="00412937" w:rsidRDefault="00412937" w:rsidP="0071496A">
            <w:pPr>
              <w:pStyle w:val="ListParagraph"/>
              <w:numPr>
                <w:ilvl w:val="0"/>
                <w:numId w:val="19"/>
              </w:numPr>
              <w:ind w:left="871" w:hanging="425"/>
              <w:jc w:val="both"/>
            </w:pPr>
            <w:r>
              <w:t>Page will show notification of “Application is successfully submitted” together with link for</w:t>
            </w:r>
            <w:r w:rsidRPr="00926092">
              <w:t xml:space="preserve"> customer </w:t>
            </w:r>
            <w:r>
              <w:t xml:space="preserve">to </w:t>
            </w:r>
            <w:r w:rsidRPr="00926092">
              <w:t xml:space="preserve">view the </w:t>
            </w:r>
            <w:r>
              <w:t>applied financing details in “</w:t>
            </w:r>
            <w:r w:rsidRPr="007D2A9C">
              <w:t>Loan Summary”.</w:t>
            </w:r>
            <w:r>
              <w:t xml:space="preserve"> (Figure 10)</w:t>
            </w:r>
          </w:p>
          <w:p w:rsidR="00412937" w:rsidRDefault="00412937" w:rsidP="0071496A">
            <w:pPr>
              <w:pStyle w:val="ListParagraph"/>
            </w:pPr>
          </w:p>
          <w:p w:rsidR="00412937" w:rsidRDefault="00412937" w:rsidP="0071496A">
            <w:pPr>
              <w:pStyle w:val="ListParagraph"/>
              <w:numPr>
                <w:ilvl w:val="0"/>
                <w:numId w:val="19"/>
              </w:numPr>
              <w:ind w:left="871" w:hanging="425"/>
              <w:jc w:val="both"/>
            </w:pPr>
            <w:r>
              <w:t xml:space="preserve">Submitted e- Application is route to CAG for </w:t>
            </w:r>
            <w:r w:rsidRPr="009C3379">
              <w:rPr>
                <w:b/>
              </w:rPr>
              <w:t>Instant Processing</w:t>
            </w:r>
            <w:r>
              <w:rPr>
                <w:b/>
              </w:rPr>
              <w:t xml:space="preserve"> Queue</w:t>
            </w:r>
            <w:r>
              <w:t>.</w:t>
            </w:r>
          </w:p>
          <w:p w:rsidR="00412937" w:rsidRDefault="00412937" w:rsidP="0071496A">
            <w:pPr>
              <w:pStyle w:val="ListParagraph"/>
            </w:pPr>
          </w:p>
          <w:p w:rsidR="00412937" w:rsidRDefault="00412937" w:rsidP="0071496A">
            <w:pPr>
              <w:pStyle w:val="ListParagraph"/>
              <w:numPr>
                <w:ilvl w:val="0"/>
                <w:numId w:val="19"/>
              </w:numPr>
              <w:ind w:left="871" w:hanging="425"/>
              <w:jc w:val="both"/>
            </w:pPr>
            <w:r>
              <w:t xml:space="preserve">The Application will be processed based on New Loan Code for </w:t>
            </w:r>
            <w:r>
              <w:rPr>
                <w:i/>
                <w:color w:val="31849B" w:themeColor="accent5" w:themeShade="BF"/>
              </w:rPr>
              <w:t>AEON Member PLUS Card (XPRESS+)</w:t>
            </w:r>
            <w:r>
              <w:t xml:space="preserve"> as per below : </w:t>
            </w:r>
          </w:p>
          <w:p w:rsidR="00412937" w:rsidRPr="00B922F5" w:rsidRDefault="00412937" w:rsidP="0071496A">
            <w:pPr>
              <w:pStyle w:val="ListParagraph"/>
              <w:numPr>
                <w:ilvl w:val="0"/>
                <w:numId w:val="44"/>
              </w:numPr>
              <w:ind w:left="1734"/>
              <w:jc w:val="both"/>
              <w:rPr>
                <w:b/>
              </w:rPr>
            </w:pPr>
            <w:r w:rsidRPr="00B922F5">
              <w:rPr>
                <w:b/>
              </w:rPr>
              <w:t>703 (Normal / New Personal Financing Customer)</w:t>
            </w:r>
            <w:r w:rsidRPr="00C74594">
              <w:t xml:space="preserve"> for Non Personal Financing holder.</w:t>
            </w:r>
          </w:p>
          <w:p w:rsidR="00412937" w:rsidRPr="00B922F5" w:rsidRDefault="00412937" w:rsidP="0071496A">
            <w:pPr>
              <w:pStyle w:val="ListParagraph"/>
              <w:numPr>
                <w:ilvl w:val="0"/>
                <w:numId w:val="44"/>
              </w:numPr>
              <w:ind w:left="1734"/>
              <w:jc w:val="both"/>
              <w:rPr>
                <w:b/>
              </w:rPr>
            </w:pPr>
            <w:r w:rsidRPr="00B922F5">
              <w:rPr>
                <w:b/>
              </w:rPr>
              <w:t>704 (Personal Financing Refinancing Customer)</w:t>
            </w:r>
            <w:r>
              <w:rPr>
                <w:b/>
              </w:rPr>
              <w:t xml:space="preserve"> </w:t>
            </w:r>
            <w:r w:rsidRPr="00C74594">
              <w:t>for Active PF Customer</w:t>
            </w:r>
            <w:r>
              <w:t xml:space="preserve"> who eligible for Refinancing.</w:t>
            </w:r>
          </w:p>
          <w:p w:rsidR="00FC4F78" w:rsidRDefault="00FC4F78" w:rsidP="0071496A">
            <w:pPr>
              <w:jc w:val="both"/>
              <w:rPr>
                <w:b/>
                <w:u w:val="single"/>
              </w:rPr>
            </w:pPr>
          </w:p>
          <w:p w:rsidR="00FC4F78" w:rsidRDefault="00FC4F78" w:rsidP="0071496A">
            <w:pPr>
              <w:jc w:val="both"/>
              <w:rPr>
                <w:b/>
                <w:u w:val="single"/>
              </w:rPr>
            </w:pPr>
          </w:p>
          <w:p w:rsidR="00412937" w:rsidRPr="00443AA2" w:rsidRDefault="00412937" w:rsidP="0071496A">
            <w:pPr>
              <w:jc w:val="both"/>
              <w:rPr>
                <w:b/>
                <w:u w:val="single"/>
              </w:rPr>
            </w:pPr>
            <w:r w:rsidRPr="00443AA2">
              <w:rPr>
                <w:b/>
                <w:u w:val="single"/>
              </w:rPr>
              <w:t>Decision</w:t>
            </w:r>
          </w:p>
          <w:p w:rsidR="00412937" w:rsidRDefault="00412937" w:rsidP="0071496A">
            <w:pPr>
              <w:pStyle w:val="ListParagraph"/>
              <w:numPr>
                <w:ilvl w:val="0"/>
                <w:numId w:val="19"/>
              </w:numPr>
              <w:ind w:left="871" w:hanging="425"/>
              <w:jc w:val="both"/>
            </w:pPr>
            <w:r w:rsidRPr="00A01757">
              <w:t xml:space="preserve">Approved / Reject </w:t>
            </w:r>
            <w:r>
              <w:t xml:space="preserve">cases </w:t>
            </w:r>
            <w:r w:rsidRPr="00A01757">
              <w:t xml:space="preserve">will be </w:t>
            </w:r>
            <w:r>
              <w:t>notified to customer via SMS or Email as per BAU process (Figure 11)</w:t>
            </w:r>
          </w:p>
          <w:p w:rsidR="00412937" w:rsidRDefault="00412937" w:rsidP="0071496A">
            <w:pPr>
              <w:pStyle w:val="ListParagraph"/>
            </w:pPr>
          </w:p>
          <w:p w:rsidR="00412937" w:rsidRDefault="00412937" w:rsidP="0071496A">
            <w:pPr>
              <w:pStyle w:val="ListParagraph"/>
              <w:numPr>
                <w:ilvl w:val="0"/>
                <w:numId w:val="19"/>
              </w:numPr>
              <w:ind w:left="871" w:hanging="425"/>
              <w:jc w:val="both"/>
            </w:pPr>
            <w:r>
              <w:t xml:space="preserve">Approved or Decline Loan will show in Figure 11. Customer is required to click </w:t>
            </w:r>
            <w:r w:rsidRPr="00926092">
              <w:t>“</w:t>
            </w:r>
            <w:r>
              <w:rPr>
                <w:u w:val="single"/>
              </w:rPr>
              <w:t xml:space="preserve">View Approved </w:t>
            </w:r>
            <w:r w:rsidRPr="00774AD3">
              <w:rPr>
                <w:u w:val="single"/>
              </w:rPr>
              <w:t>Loan</w:t>
            </w:r>
            <w:r>
              <w:t>”</w:t>
            </w:r>
            <w:r w:rsidRPr="00926092">
              <w:t xml:space="preserve"> page</w:t>
            </w:r>
            <w:r>
              <w:t xml:space="preserve"> (Figure 11) to view the Approved Loan details. Also “Cancel Application” button is also available on the same page (Figure 13) if customers wish to </w:t>
            </w:r>
            <w:r w:rsidR="00E621BF">
              <w:t>cancel</w:t>
            </w:r>
            <w:r>
              <w:t xml:space="preserve"> the Approved Loan.</w:t>
            </w:r>
          </w:p>
          <w:p w:rsidR="00412937" w:rsidRDefault="00412937" w:rsidP="0071496A">
            <w:pPr>
              <w:pStyle w:val="ListParagraph"/>
            </w:pPr>
          </w:p>
          <w:p w:rsidR="00412937" w:rsidRDefault="00412937" w:rsidP="0071496A">
            <w:pPr>
              <w:pStyle w:val="ListParagraph"/>
              <w:numPr>
                <w:ilvl w:val="0"/>
                <w:numId w:val="19"/>
              </w:numPr>
              <w:ind w:left="871" w:hanging="425"/>
              <w:jc w:val="both"/>
            </w:pPr>
            <w:r>
              <w:t xml:space="preserve">Once click </w:t>
            </w:r>
            <w:r w:rsidRPr="00926092">
              <w:t>“</w:t>
            </w:r>
            <w:r>
              <w:rPr>
                <w:u w:val="single"/>
              </w:rPr>
              <w:t xml:space="preserve">View Approved </w:t>
            </w:r>
            <w:r w:rsidRPr="00774AD3">
              <w:rPr>
                <w:u w:val="single"/>
              </w:rPr>
              <w:t>Loan</w:t>
            </w:r>
            <w:r>
              <w:t xml:space="preserve">” </w:t>
            </w:r>
            <w:r w:rsidRPr="00926092">
              <w:t>page</w:t>
            </w:r>
            <w:r>
              <w:t xml:space="preserve"> (Figure 12), the Approved Loan details page will show as Figure 12.</w:t>
            </w:r>
          </w:p>
          <w:p w:rsidR="00412937" w:rsidRDefault="00412937" w:rsidP="0071496A">
            <w:pPr>
              <w:jc w:val="both"/>
            </w:pPr>
          </w:p>
          <w:p w:rsidR="00412937" w:rsidRDefault="00412937" w:rsidP="0071496A">
            <w:pPr>
              <w:pStyle w:val="ListParagraph"/>
              <w:numPr>
                <w:ilvl w:val="0"/>
                <w:numId w:val="19"/>
              </w:numPr>
              <w:ind w:left="871" w:hanging="425"/>
              <w:jc w:val="both"/>
            </w:pPr>
            <w:r>
              <w:t>Summary on Approved Loan is showed (Figure) , details :</w:t>
            </w:r>
          </w:p>
          <w:p w:rsidR="00412937" w:rsidRDefault="00412937" w:rsidP="0071496A">
            <w:pPr>
              <w:pStyle w:val="ListParagraph"/>
              <w:numPr>
                <w:ilvl w:val="0"/>
                <w:numId w:val="23"/>
              </w:numPr>
              <w:jc w:val="both"/>
            </w:pPr>
            <w:r>
              <w:t>Application date (DD MM YY)</w:t>
            </w:r>
          </w:p>
          <w:p w:rsidR="00412937" w:rsidRDefault="00412937" w:rsidP="0071496A">
            <w:pPr>
              <w:pStyle w:val="ListParagraph"/>
              <w:numPr>
                <w:ilvl w:val="0"/>
                <w:numId w:val="22"/>
              </w:numPr>
              <w:jc w:val="both"/>
            </w:pPr>
            <w:r>
              <w:t>Status : Approved / Decline</w:t>
            </w:r>
          </w:p>
          <w:p w:rsidR="00412937" w:rsidRDefault="00412937" w:rsidP="0071496A">
            <w:pPr>
              <w:pStyle w:val="ListParagraph"/>
              <w:numPr>
                <w:ilvl w:val="0"/>
                <w:numId w:val="22"/>
              </w:numPr>
              <w:jc w:val="both"/>
            </w:pPr>
            <w:r>
              <w:t>Approved Date : (DD MM YY)</w:t>
            </w:r>
          </w:p>
          <w:p w:rsidR="00412937" w:rsidRPr="00D356C8" w:rsidRDefault="00412937" w:rsidP="0071496A">
            <w:pPr>
              <w:pStyle w:val="ListParagraph"/>
              <w:numPr>
                <w:ilvl w:val="0"/>
                <w:numId w:val="22"/>
              </w:numPr>
              <w:jc w:val="both"/>
            </w:pPr>
            <w:r w:rsidRPr="00D356C8">
              <w:t>Approved Loan Amount : RM Xx</w:t>
            </w:r>
          </w:p>
          <w:p w:rsidR="00412937" w:rsidRPr="00D356C8" w:rsidRDefault="00412937" w:rsidP="0071496A">
            <w:pPr>
              <w:pStyle w:val="ListParagraph"/>
              <w:numPr>
                <w:ilvl w:val="0"/>
                <w:numId w:val="22"/>
              </w:numPr>
              <w:jc w:val="both"/>
            </w:pPr>
            <w:r w:rsidRPr="00D356C8">
              <w:t>Approved Loan Tenure: Xx months.</w:t>
            </w:r>
          </w:p>
          <w:p w:rsidR="00412937" w:rsidRPr="00D356C8" w:rsidRDefault="00412937" w:rsidP="0071496A">
            <w:pPr>
              <w:pStyle w:val="ListParagraph"/>
              <w:numPr>
                <w:ilvl w:val="0"/>
                <w:numId w:val="22"/>
              </w:numPr>
              <w:jc w:val="both"/>
            </w:pPr>
            <w:r w:rsidRPr="00D356C8">
              <w:t>Monthly Instalment amount (RM Xx).</w:t>
            </w:r>
          </w:p>
          <w:p w:rsidR="00412937" w:rsidRPr="00D356C8" w:rsidRDefault="00412937" w:rsidP="0071496A">
            <w:pPr>
              <w:pStyle w:val="ListParagraph"/>
              <w:numPr>
                <w:ilvl w:val="0"/>
                <w:numId w:val="22"/>
              </w:numPr>
              <w:ind w:left="163"/>
              <w:jc w:val="both"/>
            </w:pPr>
            <w:r w:rsidRPr="00D356C8">
              <w:t xml:space="preserve">Codes Expiry : DD MM YY </w:t>
            </w:r>
            <w:r w:rsidRPr="00D356C8">
              <w:rPr>
                <w:i/>
              </w:rPr>
              <w:t>(90 days from approved date)</w:t>
            </w:r>
          </w:p>
          <w:p w:rsidR="00412937" w:rsidRPr="00D356C8" w:rsidRDefault="00412937" w:rsidP="0071496A">
            <w:pPr>
              <w:pStyle w:val="ListParagraph"/>
              <w:numPr>
                <w:ilvl w:val="0"/>
                <w:numId w:val="22"/>
              </w:numPr>
              <w:jc w:val="both"/>
            </w:pPr>
            <w:r w:rsidRPr="00D356C8">
              <w:t>Agreement No. : Eg. (822 XXXXX XX)</w:t>
            </w:r>
          </w:p>
          <w:p w:rsidR="00412937" w:rsidRPr="00D356C8" w:rsidRDefault="00412937" w:rsidP="0071496A">
            <w:pPr>
              <w:pStyle w:val="ListParagraph"/>
              <w:numPr>
                <w:ilvl w:val="0"/>
                <w:numId w:val="22"/>
              </w:numPr>
              <w:jc w:val="both"/>
            </w:pPr>
            <w:r w:rsidRPr="00D356C8">
              <w:t>Button for Cancellation “Cancel Loan”.</w:t>
            </w:r>
          </w:p>
          <w:p w:rsidR="00412937" w:rsidRDefault="00412937" w:rsidP="0071496A">
            <w:pPr>
              <w:pStyle w:val="ListParagraph"/>
              <w:numPr>
                <w:ilvl w:val="0"/>
                <w:numId w:val="22"/>
              </w:numPr>
              <w:jc w:val="both"/>
            </w:pPr>
            <w:r w:rsidRPr="00D356C8">
              <w:t>Approved Agreement the fir</w:t>
            </w:r>
            <w:r>
              <w:t>st 3 digit Agreement number will be 703 or 704 as per New Loan Code for Member Plus Card XPRESS+.</w:t>
            </w:r>
          </w:p>
          <w:p w:rsidR="00412937" w:rsidRPr="00D356C8" w:rsidRDefault="00412937" w:rsidP="0071496A">
            <w:pPr>
              <w:jc w:val="both"/>
            </w:pPr>
          </w:p>
          <w:p w:rsidR="00412937" w:rsidRDefault="00412937" w:rsidP="0071496A">
            <w:pPr>
              <w:pStyle w:val="ListParagraph"/>
              <w:numPr>
                <w:ilvl w:val="0"/>
                <w:numId w:val="19"/>
              </w:numPr>
              <w:ind w:left="871" w:hanging="425"/>
              <w:jc w:val="both"/>
            </w:pPr>
            <w:r>
              <w:t>IF Loan Decline, the notifi</w:t>
            </w:r>
            <w:r w:rsidR="004412AE">
              <w:t>cation will be show as Figure 15</w:t>
            </w:r>
            <w:r>
              <w:t xml:space="preserve">. </w:t>
            </w:r>
          </w:p>
          <w:p w:rsidR="00412937" w:rsidRDefault="00412937" w:rsidP="0071496A">
            <w:pPr>
              <w:jc w:val="both"/>
            </w:pPr>
          </w:p>
          <w:p w:rsidR="00412937" w:rsidRPr="00CB11A1" w:rsidRDefault="00412937" w:rsidP="0071496A">
            <w:pPr>
              <w:pStyle w:val="ListParagraph"/>
              <w:numPr>
                <w:ilvl w:val="0"/>
                <w:numId w:val="19"/>
              </w:numPr>
              <w:ind w:left="871" w:hanging="425"/>
            </w:pPr>
            <w:r w:rsidRPr="00CB11A1">
              <w:t>For Incomplete document, customer will receive email notification and required to upload additional document requested from the link in the email.</w:t>
            </w:r>
            <w:r>
              <w:t xml:space="preserve"> </w:t>
            </w:r>
          </w:p>
          <w:p w:rsidR="00412937" w:rsidRPr="00CB11A1" w:rsidRDefault="00412937" w:rsidP="0071496A">
            <w:pPr>
              <w:pStyle w:val="ListParagraph"/>
              <w:ind w:left="1166"/>
              <w:rPr>
                <w:u w:val="single"/>
              </w:rPr>
            </w:pPr>
          </w:p>
          <w:p w:rsidR="00412937" w:rsidRPr="00CB11A1" w:rsidRDefault="00412937" w:rsidP="0071496A">
            <w:pPr>
              <w:pStyle w:val="ListParagraph"/>
              <w:numPr>
                <w:ilvl w:val="0"/>
                <w:numId w:val="24"/>
              </w:numPr>
              <w:ind w:left="474"/>
            </w:pPr>
            <w:r w:rsidRPr="00CB11A1">
              <w:t xml:space="preserve">S&amp;P </w:t>
            </w:r>
            <w:r w:rsidR="00F42C06" w:rsidRPr="00CB11A1">
              <w:t>Agreement,</w:t>
            </w:r>
            <w:r w:rsidRPr="00CB11A1">
              <w:t xml:space="preserve"> Product Disclosure Sheet &amp; Auto-debit Form</w:t>
            </w:r>
            <w:r>
              <w:t xml:space="preserve"> </w:t>
            </w:r>
            <w:r w:rsidRPr="00CB11A1">
              <w:t xml:space="preserve">S&amp;P Agreement, Product Disclosure Sheet and Auto-debit from is generate as per BAU process at CSU. Customer Signed S&amp;P once walk-in to CSU and signed auto-debit form upon signing S&amp;P. </w:t>
            </w:r>
          </w:p>
          <w:p w:rsidR="0042520C" w:rsidRDefault="0042520C" w:rsidP="00003E49"/>
          <w:p w:rsidR="002A1790" w:rsidRPr="00CB11A1" w:rsidRDefault="002A1790" w:rsidP="00003E49"/>
          <w:p w:rsidR="00412937" w:rsidRPr="00CB11A1" w:rsidRDefault="00412937" w:rsidP="0071496A">
            <w:pPr>
              <w:pStyle w:val="ListParagraph"/>
              <w:numPr>
                <w:ilvl w:val="0"/>
                <w:numId w:val="24"/>
              </w:numPr>
              <w:ind w:left="474"/>
            </w:pPr>
            <w:r w:rsidRPr="00CB11A1">
              <w:t>Disbursement</w:t>
            </w:r>
            <w:r>
              <w:t xml:space="preserve"> </w:t>
            </w:r>
          </w:p>
          <w:p w:rsidR="00412937" w:rsidRPr="00CB11A1" w:rsidRDefault="00412937" w:rsidP="0071496A">
            <w:pPr>
              <w:pStyle w:val="ListParagraph"/>
              <w:numPr>
                <w:ilvl w:val="0"/>
                <w:numId w:val="25"/>
              </w:numPr>
              <w:ind w:left="899" w:hanging="425"/>
            </w:pPr>
            <w:r w:rsidRPr="00CB11A1">
              <w:t>Upon completion of Sale &amp; Purchase Agreement, CSU staffs should proceed for “Sale Confirmation” as per BAU process.</w:t>
            </w:r>
          </w:p>
          <w:p w:rsidR="00412937" w:rsidRPr="00CB11A1" w:rsidRDefault="00412937" w:rsidP="0071496A">
            <w:pPr>
              <w:pStyle w:val="ListParagraph"/>
              <w:numPr>
                <w:ilvl w:val="0"/>
                <w:numId w:val="25"/>
              </w:numPr>
              <w:ind w:left="899" w:hanging="425"/>
            </w:pPr>
            <w:r w:rsidRPr="00CB11A1">
              <w:t xml:space="preserve">The loan amount </w:t>
            </w:r>
            <w:r w:rsidRPr="00CB11A1">
              <w:rPr>
                <w:u w:val="single"/>
              </w:rPr>
              <w:t>&lt;</w:t>
            </w:r>
            <w:r w:rsidRPr="00CB11A1">
              <w:t>RM10,000 to be disbursed either into Customer’s e-money card or credited to customer account (optional)</w:t>
            </w:r>
          </w:p>
          <w:p w:rsidR="00412937" w:rsidRDefault="00412937" w:rsidP="0071496A">
            <w:pPr>
              <w:pStyle w:val="ListParagraph"/>
              <w:numPr>
                <w:ilvl w:val="0"/>
                <w:numId w:val="25"/>
              </w:numPr>
              <w:ind w:left="899" w:hanging="425"/>
            </w:pPr>
            <w:r w:rsidRPr="00CB11A1">
              <w:t>For Loan Amount &gt;RM 10,000, it has to trigger Finance to TT the balance (minus RM10, 000) to customer's bank account (follow BAU process) upon CSU perform Sales Confirmation.</w:t>
            </w:r>
            <w:r>
              <w:t xml:space="preserve"> </w:t>
            </w:r>
          </w:p>
          <w:p w:rsidR="00412937" w:rsidRPr="00CB11A1" w:rsidRDefault="00412937" w:rsidP="0071496A">
            <w:pPr>
              <w:ind w:left="474"/>
            </w:pPr>
          </w:p>
          <w:p w:rsidR="00412937" w:rsidRPr="00CB11A1" w:rsidRDefault="00412937" w:rsidP="0071496A">
            <w:pPr>
              <w:pStyle w:val="ListParagraph"/>
              <w:numPr>
                <w:ilvl w:val="0"/>
                <w:numId w:val="24"/>
              </w:numPr>
              <w:ind w:left="474"/>
            </w:pPr>
            <w:r w:rsidRPr="00CB11A1">
              <w:t>Stamping process</w:t>
            </w:r>
            <w:r>
              <w:t xml:space="preserve"> </w:t>
            </w:r>
          </w:p>
          <w:p w:rsidR="00412937" w:rsidRDefault="00412937" w:rsidP="0071496A">
            <w:pPr>
              <w:pStyle w:val="ListParagraph"/>
              <w:ind w:left="474"/>
            </w:pPr>
            <w:r w:rsidRPr="00CB11A1">
              <w:t>As per existing BAU process.</w:t>
            </w:r>
          </w:p>
          <w:p w:rsidR="00412937" w:rsidRDefault="00412937" w:rsidP="0071496A">
            <w:pPr>
              <w:pStyle w:val="ListParagraph"/>
              <w:ind w:left="474"/>
            </w:pPr>
          </w:p>
          <w:p w:rsidR="00412937" w:rsidRPr="00CB11A1" w:rsidRDefault="00412937" w:rsidP="0071496A">
            <w:pPr>
              <w:pStyle w:val="ListParagraph"/>
              <w:numPr>
                <w:ilvl w:val="0"/>
                <w:numId w:val="24"/>
              </w:numPr>
              <w:ind w:left="175" w:hanging="1003"/>
            </w:pPr>
            <w:r>
              <w:t xml:space="preserve">8)  </w:t>
            </w:r>
            <w:r w:rsidRPr="00CB11A1">
              <w:t>Reports in BU storage file &amp; AS400.</w:t>
            </w:r>
            <w:r>
              <w:t xml:space="preserve"> </w:t>
            </w:r>
          </w:p>
          <w:p w:rsidR="00412937" w:rsidRPr="00CB11A1" w:rsidRDefault="00412937" w:rsidP="0071496A">
            <w:pPr>
              <w:pStyle w:val="ListParagraph"/>
              <w:numPr>
                <w:ilvl w:val="0"/>
                <w:numId w:val="26"/>
              </w:numPr>
              <w:ind w:left="899" w:hanging="425"/>
            </w:pPr>
            <w:r w:rsidRPr="00CB11A1">
              <w:t>A New channel code is required to identify all the loan applications submit from the existing customer base. This channel code which tagged to the agreement will be reflected in AS400, MOS, Sales Claim system, LOS and CRM.</w:t>
            </w:r>
          </w:p>
          <w:p w:rsidR="00412937" w:rsidRPr="00CB11A1" w:rsidRDefault="00412937" w:rsidP="0071496A">
            <w:pPr>
              <w:pStyle w:val="ListParagraph"/>
              <w:numPr>
                <w:ilvl w:val="0"/>
                <w:numId w:val="26"/>
              </w:numPr>
              <w:ind w:left="899" w:hanging="425"/>
            </w:pPr>
            <w:r w:rsidRPr="00CB11A1">
              <w:t>Daily E-Money E</w:t>
            </w:r>
            <w:r>
              <w:t>XPRESS</w:t>
            </w:r>
            <w:r w:rsidRPr="00CB11A1">
              <w:t xml:space="preserve"> Card PF Sales Report by channels (website, mobile application).</w:t>
            </w:r>
          </w:p>
          <w:p w:rsidR="00412937" w:rsidRPr="00CB11A1" w:rsidRDefault="00412937" w:rsidP="0071496A">
            <w:pPr>
              <w:pStyle w:val="ListParagraph"/>
              <w:numPr>
                <w:ilvl w:val="0"/>
                <w:numId w:val="26"/>
              </w:numPr>
              <w:ind w:left="899" w:hanging="425"/>
            </w:pPr>
            <w:r w:rsidRPr="00CB11A1">
              <w:t>Daily disbursement report via E-Money card is auto generate with Customer’s Name, NRIC, Card No., &amp; Agreement No. on daily basis and available in BU storage.</w:t>
            </w:r>
          </w:p>
          <w:p w:rsidR="00412937" w:rsidRPr="00CB11A1" w:rsidRDefault="00412937" w:rsidP="0071496A">
            <w:pPr>
              <w:pStyle w:val="ListParagraph"/>
              <w:numPr>
                <w:ilvl w:val="0"/>
                <w:numId w:val="26"/>
              </w:numPr>
              <w:ind w:left="899" w:hanging="425"/>
            </w:pPr>
            <w:r w:rsidRPr="00CB11A1">
              <w:t>Daily disbursement report via TT by Finance department is auto generate with Customer’s Name, NRIC, Card No., &amp; Agreement No. on daily basis and available in BU storage.</w:t>
            </w:r>
          </w:p>
          <w:p w:rsidR="00412937" w:rsidRPr="00FD4B3F" w:rsidRDefault="00412937" w:rsidP="0071496A">
            <w:pPr>
              <w:pStyle w:val="ListParagraph"/>
              <w:numPr>
                <w:ilvl w:val="0"/>
                <w:numId w:val="26"/>
              </w:numPr>
              <w:ind w:left="899" w:hanging="425"/>
            </w:pPr>
            <w:r w:rsidRPr="00CB11A1">
              <w:t>Application transaction &amp; amount by product (GEP, MEP, PF) with status pending, pre-approved, approved.</w:t>
            </w:r>
            <w:r>
              <w:t xml:space="preserve"> </w:t>
            </w:r>
          </w:p>
        </w:tc>
        <w:tc>
          <w:tcPr>
            <w:tcW w:w="461" w:type="pct"/>
          </w:tcPr>
          <w:p w:rsidR="00412937" w:rsidRPr="007477F9" w:rsidRDefault="00412937" w:rsidP="0071496A">
            <w:pPr>
              <w:jc w:val="both"/>
              <w:rPr>
                <w:b/>
              </w:rPr>
            </w:pPr>
          </w:p>
        </w:tc>
      </w:tr>
    </w:tbl>
    <w:p w:rsidR="00412937" w:rsidRDefault="00412937" w:rsidP="00412937">
      <w:pPr>
        <w:rPr>
          <w:u w:val="single"/>
        </w:rPr>
      </w:pPr>
    </w:p>
    <w:p w:rsidR="00E621BF" w:rsidRDefault="00E621BF">
      <w:pPr>
        <w:rPr>
          <w:u w:val="single"/>
        </w:rPr>
      </w:pPr>
    </w:p>
    <w:p w:rsidR="00CF72ED" w:rsidRDefault="00CF72ED">
      <w:pPr>
        <w:rPr>
          <w:u w:val="single"/>
        </w:rPr>
      </w:pPr>
    </w:p>
    <w:p w:rsidR="00CF72ED" w:rsidRDefault="00CF72ED">
      <w:pPr>
        <w:rPr>
          <w:u w:val="single"/>
        </w:rPr>
      </w:pPr>
    </w:p>
    <w:p w:rsidR="00CF72ED" w:rsidRDefault="00CF72ED">
      <w:pPr>
        <w:rPr>
          <w:u w:val="single"/>
        </w:rPr>
      </w:pPr>
    </w:p>
    <w:p w:rsidR="00CF72ED" w:rsidRDefault="00CF72ED"/>
    <w:tbl>
      <w:tblPr>
        <w:tblStyle w:val="TableGrid"/>
        <w:tblW w:w="5160" w:type="pct"/>
        <w:tblLook w:val="04A0" w:firstRow="1" w:lastRow="0" w:firstColumn="1" w:lastColumn="0" w:noHBand="0" w:noVBand="1"/>
      </w:tblPr>
      <w:tblGrid>
        <w:gridCol w:w="222"/>
        <w:gridCol w:w="14335"/>
        <w:gridCol w:w="222"/>
      </w:tblGrid>
      <w:tr w:rsidR="005F5C19" w:rsidRPr="003C1D69" w:rsidTr="00B650AE">
        <w:trPr>
          <w:trHeight w:val="9204"/>
        </w:trPr>
        <w:tc>
          <w:tcPr>
            <w:tcW w:w="76" w:type="pct"/>
          </w:tcPr>
          <w:p w:rsidR="00412937" w:rsidRPr="00582575" w:rsidRDefault="00412937" w:rsidP="0071496A">
            <w:pPr>
              <w:jc w:val="center"/>
            </w:pPr>
          </w:p>
        </w:tc>
        <w:tc>
          <w:tcPr>
            <w:tcW w:w="4843" w:type="pct"/>
          </w:tcPr>
          <w:p w:rsidR="00412937" w:rsidRPr="002A1790" w:rsidRDefault="00412937" w:rsidP="0071496A">
            <w:pPr>
              <w:rPr>
                <w:b/>
                <w:u w:val="single"/>
              </w:rPr>
            </w:pPr>
            <w:r w:rsidRPr="002A1790">
              <w:rPr>
                <w:b/>
                <w:u w:val="single"/>
              </w:rPr>
              <w:t xml:space="preserve">Web Screens (Personal Financing) </w:t>
            </w:r>
          </w:p>
          <w:p w:rsidR="00412937" w:rsidRPr="001E147B" w:rsidRDefault="00412937" w:rsidP="0071496A">
            <w:r w:rsidRPr="001E147B">
              <w:t>Figure 1 : Login Page</w:t>
            </w:r>
          </w:p>
          <w:p w:rsidR="00412937" w:rsidRPr="001B7EB0" w:rsidRDefault="00412937" w:rsidP="0071496A">
            <w:r w:rsidRPr="001B7EB0">
              <w:rPr>
                <w:noProof/>
                <w:lang w:eastAsia="en-MY"/>
              </w:rPr>
              <w:drawing>
                <wp:inline distT="0" distB="0" distL="0" distR="0" wp14:anchorId="046DF488" wp14:editId="094ABE95">
                  <wp:extent cx="8639175" cy="5257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srcRect/>
                          <a:stretch>
                            <a:fillRect/>
                          </a:stretch>
                        </pic:blipFill>
                        <pic:spPr bwMode="auto">
                          <a:xfrm>
                            <a:off x="0" y="0"/>
                            <a:ext cx="8630076" cy="5252263"/>
                          </a:xfrm>
                          <a:prstGeom prst="rect">
                            <a:avLst/>
                          </a:prstGeom>
                          <a:noFill/>
                          <a:ln w="9525">
                            <a:noFill/>
                            <a:miter lim="800000"/>
                            <a:headEnd/>
                            <a:tailEnd/>
                          </a:ln>
                        </pic:spPr>
                      </pic:pic>
                    </a:graphicData>
                  </a:graphic>
                </wp:inline>
              </w:drawing>
            </w:r>
          </w:p>
          <w:p w:rsidR="00412937" w:rsidRDefault="00412937" w:rsidP="0071496A">
            <w:r>
              <w:t>Figure 2: Add</w:t>
            </w:r>
            <w:r w:rsidRPr="001E147B">
              <w:t xml:space="preserve"> </w:t>
            </w:r>
            <w:r>
              <w:t xml:space="preserve">“Personal Financing </w:t>
            </w:r>
            <w:r w:rsidRPr="005E3468">
              <w:rPr>
                <w:b/>
              </w:rPr>
              <w:t>Apply Now</w:t>
            </w:r>
            <w:r>
              <w:rPr>
                <w:b/>
              </w:rPr>
              <w:t>”</w:t>
            </w:r>
            <w:r>
              <w:t xml:space="preserve"> in the “SELECT AN ACTION” list.</w:t>
            </w:r>
            <w:r w:rsidR="00A369E0">
              <w:t xml:space="preserve"> (</w:t>
            </w:r>
            <w:r w:rsidR="00A369E0" w:rsidRPr="00A369E0">
              <w:rPr>
                <w:b/>
              </w:rPr>
              <w:t>Main Page</w:t>
            </w:r>
            <w:r w:rsidR="00A369E0">
              <w:t>)</w:t>
            </w:r>
          </w:p>
          <w:p w:rsidR="00003E49" w:rsidRDefault="00466077" w:rsidP="0071496A">
            <w:r>
              <w:rPr>
                <w:noProof/>
                <w:lang w:eastAsia="en-MY"/>
              </w:rPr>
              <mc:AlternateContent>
                <mc:Choice Requires="wps">
                  <w:drawing>
                    <wp:anchor distT="0" distB="0" distL="114300" distR="114300" simplePos="0" relativeHeight="251736064" behindDoc="0" locked="0" layoutInCell="1" allowOverlap="1" wp14:anchorId="137DFDF3" wp14:editId="63840002">
                      <wp:simplePos x="0" y="0"/>
                      <wp:positionH relativeFrom="column">
                        <wp:posOffset>5107305</wp:posOffset>
                      </wp:positionH>
                      <wp:positionV relativeFrom="paragraph">
                        <wp:posOffset>3270885</wp:posOffset>
                      </wp:positionV>
                      <wp:extent cx="2124710" cy="1914525"/>
                      <wp:effectExtent l="1276350" t="0" r="27940" b="28575"/>
                      <wp:wrapNone/>
                      <wp:docPr id="17" name="Rounded Rectangular Callout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4710" cy="1914525"/>
                              </a:xfrm>
                              <a:prstGeom prst="wedgeRoundRectCallout">
                                <a:avLst>
                                  <a:gd name="adj1" fmla="val -107890"/>
                                  <a:gd name="adj2" fmla="val 31549"/>
                                  <a:gd name="adj3" fmla="val 16667"/>
                                </a:avLst>
                              </a:prstGeom>
                              <a:solidFill>
                                <a:srgbClr val="FFFFFF"/>
                              </a:solidFill>
                              <a:ln w="9525">
                                <a:solidFill>
                                  <a:srgbClr val="000000"/>
                                </a:solidFill>
                                <a:miter lim="800000"/>
                                <a:headEnd/>
                                <a:tailEnd/>
                              </a:ln>
                            </wps:spPr>
                            <wps:txbx>
                              <w:txbxContent>
                                <w:p w:rsidR="00466077" w:rsidRPr="00A058EC" w:rsidRDefault="00466077" w:rsidP="00466077">
                                  <w:pPr>
                                    <w:rPr>
                                      <w:sz w:val="16"/>
                                      <w:szCs w:val="16"/>
                                    </w:rPr>
                                  </w:pPr>
                                  <w:r>
                                    <w:rPr>
                                      <w:sz w:val="16"/>
                                      <w:szCs w:val="16"/>
                                    </w:rPr>
                                    <w:t xml:space="preserve">Add View XPRESS+ </w:t>
                                  </w:r>
                                  <w:r w:rsidR="00B2582D">
                                    <w:rPr>
                                      <w:sz w:val="16"/>
                                      <w:szCs w:val="16"/>
                                    </w:rPr>
                                    <w:t>&amp; PERSONAL</w:t>
                                  </w:r>
                                  <w:r>
                                    <w:rPr>
                                      <w:sz w:val="16"/>
                                      <w:szCs w:val="16"/>
                                    </w:rPr>
                                    <w:t xml:space="preserve"> FINANCING </w:t>
                                  </w:r>
                                  <w:r w:rsidRPr="00A058EC">
                                    <w:rPr>
                                      <w:sz w:val="16"/>
                                      <w:szCs w:val="16"/>
                                    </w:rPr>
                                    <w:t>LOAN SUMMARY</w:t>
                                  </w:r>
                                </w:p>
                                <w:p w:rsidR="00466077" w:rsidRDefault="00466077" w:rsidP="00466077">
                                  <w:pPr>
                                    <w:rPr>
                                      <w:ins w:id="21" w:author="Cheam Jinn Yeung (HQ-MDE-EMON)" w:date="2018-03-20T09:31:00Z"/>
                                    </w:rPr>
                                  </w:pPr>
                                  <w:r>
                                    <w:rPr>
                                      <w:noProof/>
                                      <w:lang w:eastAsia="en-MY"/>
                                    </w:rPr>
                                    <w:drawing>
                                      <wp:inline distT="0" distB="0" distL="0" distR="0" wp14:anchorId="3993BE6B" wp14:editId="73FCD6B9">
                                        <wp:extent cx="1504950" cy="1285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0" cy="12858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ounded Rectangular Callout 17" o:spid="_x0000_s1032" type="#_x0000_t62" style="position:absolute;margin-left:402.15pt;margin-top:257.55pt;width:167.3pt;height:150.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" adj="-12504,17615">
                      <v:textbox>
                        <w:txbxContent>
                          <w:p w:rsidR="00466077" w:rsidRPr="00A058EC" w:rsidRDefault="00466077" w:rsidP="00466077">
                            <w:pPr>
                              <w:rPr>
                                <w:sz w:val="16"/>
                                <w:szCs w:val="16"/>
                              </w:rPr>
                            </w:pPr>
                            <w:r>
                              <w:rPr>
                                <w:sz w:val="16"/>
                                <w:szCs w:val="16"/>
                              </w:rPr>
                              <w:t xml:space="preserve">Add View XPRESS+ </w:t>
                            </w:r>
                            <w:r w:rsidR="00B2582D">
                              <w:rPr>
                                <w:sz w:val="16"/>
                                <w:szCs w:val="16"/>
                              </w:rPr>
                              <w:t>&amp; PERSONAL</w:t>
                            </w:r>
                            <w:r>
                              <w:rPr>
                                <w:sz w:val="16"/>
                                <w:szCs w:val="16"/>
                              </w:rPr>
                              <w:t xml:space="preserve"> FINANCING </w:t>
                            </w:r>
                            <w:r w:rsidRPr="00A058EC">
                              <w:rPr>
                                <w:sz w:val="16"/>
                                <w:szCs w:val="16"/>
                              </w:rPr>
                              <w:t>LOAN SUMMARY</w:t>
                            </w:r>
                          </w:p>
                          <w:p w:rsidR="00466077" w:rsidRDefault="00466077" w:rsidP="00466077">
                            <w:pPr>
                              <w:rPr>
                                <w:ins w:id="22" w:author="Cheam Jinn Yeung (HQ-MDE-EMON)" w:date="2018-03-20T09:31:00Z"/>
                              </w:rPr>
                            </w:pPr>
                            <w:r>
                              <w:rPr>
                                <w:noProof/>
                                <w:lang w:eastAsia="en-MY"/>
                              </w:rPr>
                              <w:drawing>
                                <wp:inline distT="0" distB="0" distL="0" distR="0" wp14:anchorId="3993BE6B" wp14:editId="73FCD6B9">
                                  <wp:extent cx="1504950" cy="1285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0" cy="1285875"/>
                                          </a:xfrm>
                                          <a:prstGeom prst="rect">
                                            <a:avLst/>
                                          </a:prstGeom>
                                          <a:noFill/>
                                          <a:ln>
                                            <a:noFill/>
                                          </a:ln>
                                        </pic:spPr>
                                      </pic:pic>
                                    </a:graphicData>
                                  </a:graphic>
                                </wp:inline>
                              </w:drawing>
                            </w:r>
                          </w:p>
                        </w:txbxContent>
                      </v:textbox>
                    </v:shape>
                  </w:pict>
                </mc:Fallback>
              </mc:AlternateContent>
            </w:r>
            <w:r w:rsidR="00CF72ED">
              <w:object w:dxaOrig="8895" w:dyaOrig="5160">
                <v:shape id="_x0000_i1043" type="#_x0000_t75" style="width:674.25pt;height:434.2pt" o:ole="">
                  <v:imagedata r:id="rId28" o:title=""/>
                </v:shape>
                <o:OLEObject Type="Embed" ProgID="PBrush" ShapeID="_x0000_i1043" DrawAspect="Content" ObjectID="_1590334765" r:id="rId37"/>
              </w:object>
            </w:r>
          </w:p>
          <w:p w:rsidR="00A4290A" w:rsidRDefault="00A4290A" w:rsidP="0071496A"/>
          <w:p w:rsidR="00A4290A" w:rsidRPr="00A4290A" w:rsidRDefault="00A4290A" w:rsidP="0071496A">
            <w:pPr>
              <w:rPr>
                <w:b/>
              </w:rPr>
            </w:pPr>
            <w:r w:rsidRPr="00A4290A">
              <w:rPr>
                <w:b/>
              </w:rPr>
              <w:t>Select An Action</w:t>
            </w:r>
          </w:p>
          <w:p w:rsidR="00A4290A" w:rsidRDefault="00A4290A" w:rsidP="0071496A">
            <w:pPr>
              <w:rPr>
                <w:u w:val="single"/>
              </w:rPr>
            </w:pPr>
            <w:r>
              <w:object w:dxaOrig="13500" w:dyaOrig="6555">
                <v:shape id="_x0000_i1044" type="#_x0000_t75" style="width:675pt;height:389.35pt" o:ole="">
                  <v:imagedata r:id="rId38" o:title=""/>
                </v:shape>
                <o:OLEObject Type="Embed" ProgID="PBrush" ShapeID="_x0000_i1044" DrawAspect="Content" ObjectID="_1590334766" r:id="rId39"/>
              </w:object>
            </w:r>
          </w:p>
          <w:p w:rsidR="00A4290A" w:rsidRDefault="00A4290A" w:rsidP="0071496A">
            <w:pPr>
              <w:rPr>
                <w:u w:val="single"/>
              </w:rPr>
            </w:pPr>
          </w:p>
          <w:p w:rsidR="00A4290A" w:rsidRDefault="00A4290A" w:rsidP="0071496A">
            <w:pPr>
              <w:rPr>
                <w:u w:val="single"/>
              </w:rPr>
            </w:pPr>
          </w:p>
          <w:p w:rsidR="00412937" w:rsidRPr="009F6EEC" w:rsidRDefault="00412937" w:rsidP="0071496A">
            <w:bookmarkStart w:id="23" w:name="_GoBack"/>
            <w:bookmarkEnd w:id="23"/>
            <w:r w:rsidRPr="009F6EEC">
              <w:t>Figure 3: Application Page for PERSONAL FINANCING</w:t>
            </w:r>
          </w:p>
          <w:p w:rsidR="00412937" w:rsidRDefault="00412937" w:rsidP="0071496A">
            <w:pPr>
              <w:pStyle w:val="ListParagraph"/>
              <w:numPr>
                <w:ilvl w:val="0"/>
                <w:numId w:val="36"/>
              </w:numPr>
              <w:rPr>
                <w:u w:val="single"/>
              </w:rPr>
            </w:pPr>
            <w:r w:rsidRPr="009D2A74">
              <w:rPr>
                <w:u w:val="single"/>
              </w:rPr>
              <w:t>Enter Personal Financing Application Details</w:t>
            </w:r>
            <w:r w:rsidR="0066792B">
              <w:rPr>
                <w:u w:val="single"/>
              </w:rPr>
              <w:t xml:space="preserve"> </w:t>
            </w:r>
          </w:p>
          <w:p w:rsidR="00412937" w:rsidRDefault="00C86FB5" w:rsidP="00C86FB5">
            <w:pPr>
              <w:pStyle w:val="ListParagraph"/>
              <w:numPr>
                <w:ilvl w:val="0"/>
                <w:numId w:val="36"/>
              </w:numPr>
              <w:rPr>
                <w:u w:val="single"/>
              </w:rPr>
            </w:pPr>
            <w:r>
              <w:rPr>
                <w:u w:val="single"/>
              </w:rPr>
              <w:t>Update Email A</w:t>
            </w:r>
            <w:r w:rsidR="00412937">
              <w:rPr>
                <w:u w:val="single"/>
              </w:rPr>
              <w:t>ddress</w:t>
            </w:r>
            <w:r>
              <w:rPr>
                <w:u w:val="single"/>
              </w:rPr>
              <w:t xml:space="preserve"> / </w:t>
            </w:r>
            <w:r w:rsidR="00412937">
              <w:rPr>
                <w:u w:val="single"/>
              </w:rPr>
              <w:t>My</w:t>
            </w:r>
            <w:r>
              <w:rPr>
                <w:u w:val="single"/>
              </w:rPr>
              <w:t xml:space="preserve"> Info</w:t>
            </w:r>
            <w:r w:rsidR="0066792B">
              <w:rPr>
                <w:u w:val="single"/>
              </w:rPr>
              <w:t xml:space="preserve"> </w:t>
            </w:r>
          </w:p>
          <w:p w:rsidR="00412937" w:rsidRPr="009C38F4" w:rsidRDefault="000211CF" w:rsidP="0071496A">
            <w:r>
              <w:object w:dxaOrig="15150" w:dyaOrig="10110">
                <v:shape id="_x0000_i1029" type="#_x0000_t75" style="width:677.95pt;height:404.4pt" o:ole="">
                  <v:imagedata r:id="rId40" o:title=""/>
                </v:shape>
                <o:OLEObject Type="Embed" ProgID="PBrush" ShapeID="_x0000_i1029" DrawAspect="Content" ObjectID="_1590334767" r:id="rId41"/>
              </w:object>
            </w:r>
            <w:r w:rsidR="00412937" w:rsidRPr="00B85C89">
              <w:t>Figure 4: Add Notification declaration of current loans from Non-Bank Financial Institutions</w:t>
            </w:r>
            <w:r w:rsidR="00B85C89">
              <w:rPr>
                <w:u w:val="single"/>
              </w:rPr>
              <w:t xml:space="preserve"> </w:t>
            </w:r>
          </w:p>
          <w:p w:rsidR="006E30A2" w:rsidRDefault="000211CF" w:rsidP="0071496A">
            <w:r>
              <w:object w:dxaOrig="14685" w:dyaOrig="9945">
                <v:shape id="_x0000_i1030" type="#_x0000_t75" style="width:690.95pt;height:438.1pt" o:ole="">
                  <v:imagedata r:id="rId42" o:title=""/>
                </v:shape>
                <o:OLEObject Type="Embed" ProgID="PBrush" ShapeID="_x0000_i1030" DrawAspect="Content" ObjectID="_1590334768" r:id="rId43"/>
              </w:object>
            </w:r>
            <w:r w:rsidR="00412937" w:rsidRPr="00B85C89">
              <w:t>Figure 5 : Upload Latest Income Documents</w:t>
            </w:r>
            <w:r w:rsidR="000E4B6B">
              <w:t xml:space="preserve"> </w:t>
            </w:r>
            <w:r w:rsidR="00412937" w:rsidRPr="00B85C89">
              <w:t xml:space="preserve"> &gt; Click Continues</w:t>
            </w:r>
            <w:r w:rsidR="00B85C89">
              <w:t xml:space="preserve"> </w:t>
            </w:r>
          </w:p>
          <w:p w:rsidR="006E30A2" w:rsidRPr="00B85C89" w:rsidRDefault="000211CF" w:rsidP="0071496A">
            <w:r>
              <w:object w:dxaOrig="15090" w:dyaOrig="10320">
                <v:shape id="_x0000_i1031" type="#_x0000_t75" style="width:687.35pt;height:438.1pt" o:ole="">
                  <v:imagedata r:id="rId44" o:title=""/>
                </v:shape>
                <o:OLEObject Type="Embed" ProgID="PBrush" ShapeID="_x0000_i1031" DrawAspect="Content" ObjectID="_1590334769" r:id="rId45"/>
              </w:object>
            </w:r>
          </w:p>
          <w:p w:rsidR="000E4B6B" w:rsidRDefault="00412937" w:rsidP="0071496A">
            <w:r w:rsidRPr="00B85C89">
              <w:t>Figure 6: Upload the documents</w:t>
            </w:r>
            <w:r w:rsidR="00B85C89">
              <w:t xml:space="preserve"> </w:t>
            </w:r>
          </w:p>
          <w:p w:rsidR="00412937" w:rsidRPr="000B09B0" w:rsidRDefault="00B10F6C" w:rsidP="0071496A">
            <w:r>
              <w:object w:dxaOrig="14940" w:dyaOrig="11085">
                <v:shape id="_x0000_i1032" type="#_x0000_t75" style="width:694.7pt;height:437.85pt" o:ole="">
                  <v:imagedata r:id="rId46" o:title=""/>
                </v:shape>
                <o:OLEObject Type="Embed" ProgID="PBrush" ShapeID="_x0000_i1032" DrawAspect="Content" ObjectID="_1590334770" r:id="rId47"/>
              </w:object>
            </w:r>
          </w:p>
          <w:p w:rsidR="000C1640" w:rsidRPr="000C1640" w:rsidRDefault="000211CF" w:rsidP="0071496A">
            <w:pPr>
              <w:rPr>
                <w:u w:val="single"/>
              </w:rPr>
            </w:pPr>
            <w:r>
              <w:object w:dxaOrig="14925" w:dyaOrig="10245">
                <v:shape id="_x0000_i1033" type="#_x0000_t75" style="width:692.5pt;height:448.75pt" o:ole="">
                  <v:imagedata r:id="rId48" o:title=""/>
                </v:shape>
                <o:OLEObject Type="Embed" ProgID="PBrush" ShapeID="_x0000_i1033" DrawAspect="Content" ObjectID="_1590334771" r:id="rId49"/>
              </w:object>
            </w:r>
          </w:p>
          <w:p w:rsidR="009B1E2D" w:rsidRDefault="00412937" w:rsidP="0071496A">
            <w:r w:rsidRPr="00702E3D">
              <w:t>Figure 7: Successfully Uploaded the documents</w:t>
            </w:r>
            <w:r w:rsidR="00702E3D">
              <w:t xml:space="preserve"> </w:t>
            </w:r>
            <w:r w:rsidR="009B1E2D">
              <w:t xml:space="preserve"> </w:t>
            </w:r>
          </w:p>
          <w:p w:rsidR="00412937" w:rsidRPr="009B1E2D" w:rsidRDefault="00AD7DD1" w:rsidP="0071496A">
            <w:r>
              <w:object w:dxaOrig="14805" w:dyaOrig="10980">
                <v:shape id="_x0000_i1034" type="#_x0000_t75" style="width:686.95pt;height:438.1pt" o:ole="">
                  <v:imagedata r:id="rId50" o:title=""/>
                </v:shape>
                <o:OLEObject Type="Embed" ProgID="PBrush" ShapeID="_x0000_i1034" DrawAspect="Content" ObjectID="_1590334772" r:id="rId51"/>
              </w:object>
            </w:r>
          </w:p>
          <w:p w:rsidR="00412937" w:rsidRPr="00702E3D" w:rsidRDefault="00412937" w:rsidP="0071496A">
            <w:r w:rsidRPr="00702E3D">
              <w:t xml:space="preserve">Figure 8: Complete of upload documents </w:t>
            </w:r>
          </w:p>
          <w:p w:rsidR="00412937" w:rsidRDefault="00AD7DD1" w:rsidP="0071496A">
            <w:pPr>
              <w:rPr>
                <w:u w:val="single"/>
              </w:rPr>
            </w:pPr>
            <w:r>
              <w:object w:dxaOrig="14895" w:dyaOrig="11130">
                <v:shape id="_x0000_i1035" type="#_x0000_t75" style="width:688.9pt;height:437.95pt" o:ole="">
                  <v:imagedata r:id="rId52" o:title=""/>
                </v:shape>
                <o:OLEObject Type="Embed" ProgID="PBrush" ShapeID="_x0000_i1035" DrawAspect="Content" ObjectID="_1590334773" r:id="rId53"/>
              </w:object>
            </w:r>
          </w:p>
          <w:p w:rsidR="00412937" w:rsidRPr="00702E3D" w:rsidRDefault="00412937" w:rsidP="0071496A">
            <w:r w:rsidRPr="00702E3D">
              <w:t xml:space="preserve">Figure 9 : PF Declarations by customer </w:t>
            </w:r>
          </w:p>
          <w:p w:rsidR="00412937" w:rsidRDefault="00AD7DD1" w:rsidP="0071496A">
            <w:pPr>
              <w:rPr>
                <w:u w:val="single"/>
              </w:rPr>
            </w:pPr>
            <w:r>
              <w:object w:dxaOrig="14985" w:dyaOrig="10980">
                <v:shape id="_x0000_i1036" type="#_x0000_t75" style="width:696.8pt;height:434.25pt" o:ole="">
                  <v:imagedata r:id="rId54" o:title=""/>
                </v:shape>
                <o:OLEObject Type="Embed" ProgID="PBrush" ShapeID="_x0000_i1036" DrawAspect="Content" ObjectID="_1590334774" r:id="rId55"/>
              </w:object>
            </w:r>
          </w:p>
          <w:p w:rsidR="00412937" w:rsidRPr="00702E3D" w:rsidRDefault="00412937" w:rsidP="0071496A">
            <w:r w:rsidRPr="00702E3D">
              <w:t xml:space="preserve">Figure 10: Application Submission Page </w:t>
            </w:r>
          </w:p>
          <w:p w:rsidR="00412937" w:rsidRPr="00CF72ED" w:rsidRDefault="000211CF" w:rsidP="00CF72ED">
            <w:pPr>
              <w:ind w:right="119"/>
              <w:rPr>
                <w:u w:val="single"/>
              </w:rPr>
            </w:pPr>
            <w:r>
              <w:object w:dxaOrig="14805" w:dyaOrig="11235">
                <v:shape id="_x0000_i1037" type="#_x0000_t75" style="width:692.85pt;height:435.9pt" o:ole="">
                  <v:imagedata r:id="rId56" o:title=""/>
                </v:shape>
                <o:OLEObject Type="Embed" ProgID="PBrush" ShapeID="_x0000_i1037" DrawAspect="Content" ObjectID="_1590334775" r:id="rId57"/>
              </w:object>
            </w:r>
          </w:p>
          <w:p w:rsidR="00412937" w:rsidRPr="00702E3D" w:rsidRDefault="00412937" w:rsidP="0071496A">
            <w:r w:rsidRPr="00702E3D">
              <w:t xml:space="preserve">Figure 11: Loan Approved Page </w:t>
            </w:r>
          </w:p>
          <w:p w:rsidR="00412937" w:rsidRPr="00B844D5" w:rsidRDefault="003617F5" w:rsidP="0071496A">
            <w:pPr>
              <w:rPr>
                <w:u w:val="single"/>
              </w:rPr>
            </w:pPr>
            <w:r>
              <w:object w:dxaOrig="14985" w:dyaOrig="10920">
                <v:shape id="_x0000_i1038" type="#_x0000_t75" style="width:696.8pt;height:435.7pt" o:ole="">
                  <v:imagedata r:id="rId58" o:title=""/>
                </v:shape>
                <o:OLEObject Type="Embed" ProgID="PBrush" ShapeID="_x0000_i1038" DrawAspect="Content" ObjectID="_1590334776" r:id="rId59"/>
              </w:object>
            </w:r>
          </w:p>
          <w:p w:rsidR="00412937" w:rsidRPr="00702E3D" w:rsidRDefault="00412937" w:rsidP="0071496A">
            <w:r w:rsidRPr="00702E3D">
              <w:t>Figure 12 : APPROVED LOAN FOR PERSONAL FINANCING</w:t>
            </w:r>
            <w:r w:rsidR="001F4229">
              <w:t xml:space="preserve">. Customer Click ‘View Loan Details’ in previous screen. </w:t>
            </w:r>
          </w:p>
          <w:p w:rsidR="00412937" w:rsidRDefault="003617F5" w:rsidP="0071496A">
            <w:pPr>
              <w:rPr>
                <w:u w:val="single"/>
              </w:rPr>
            </w:pPr>
            <w:r>
              <w:object w:dxaOrig="15045" w:dyaOrig="11325">
                <v:shape id="_x0000_i1039" type="#_x0000_t75" style="width:698.1pt;height:437.15pt" o:ole="">
                  <v:imagedata r:id="rId60" o:title=""/>
                </v:shape>
                <o:OLEObject Type="Embed" ProgID="PBrush" ShapeID="_x0000_i1039" DrawAspect="Content" ObjectID="_1590334777" r:id="rId61"/>
              </w:object>
            </w:r>
          </w:p>
          <w:p w:rsidR="00412937" w:rsidRPr="00702E3D" w:rsidRDefault="00412937" w:rsidP="0071496A">
            <w:r w:rsidRPr="00702E3D">
              <w:t>Figure 13</w:t>
            </w:r>
            <w:r w:rsidR="00746425">
              <w:t xml:space="preserve"> </w:t>
            </w:r>
            <w:r w:rsidRPr="00702E3D">
              <w:t xml:space="preserve">: IF customer clicks “Cancel Loan” Button under View XPRESS+ LOAN SUMMARY </w:t>
            </w:r>
          </w:p>
          <w:p w:rsidR="00412937" w:rsidRDefault="003617F5" w:rsidP="0071496A">
            <w:r>
              <w:object w:dxaOrig="14955" w:dyaOrig="9990">
                <v:shape id="_x0000_i1040" type="#_x0000_t75" style="width:677.45pt;height:437.05pt" o:ole="">
                  <v:imagedata r:id="rId62" o:title=""/>
                </v:shape>
                <o:OLEObject Type="Embed" ProgID="PBrush" ShapeID="_x0000_i1040" DrawAspect="Content" ObjectID="_1590334778" r:id="rId63"/>
              </w:object>
            </w:r>
          </w:p>
          <w:p w:rsidR="00EF0DB5" w:rsidRDefault="00EF0DB5" w:rsidP="0071496A">
            <w:r w:rsidRPr="00702E3D">
              <w:t>Figure 1</w:t>
            </w:r>
            <w:r>
              <w:t xml:space="preserve">4 </w:t>
            </w:r>
            <w:r w:rsidRPr="00702E3D">
              <w:t xml:space="preserve">: </w:t>
            </w:r>
            <w:r>
              <w:t xml:space="preserve">Upon Customer Click to Cancel the Approved Loan </w:t>
            </w:r>
          </w:p>
          <w:p w:rsidR="00EF0DB5" w:rsidRDefault="00EF0DB5" w:rsidP="0071496A">
            <w:pPr>
              <w:rPr>
                <w:u w:val="single"/>
              </w:rPr>
            </w:pPr>
            <w:r>
              <w:object w:dxaOrig="14580" w:dyaOrig="10095">
                <v:shape id="_x0000_i1041" type="#_x0000_t75" style="width:700.55pt;height:434.1pt" o:ole="">
                  <v:imagedata r:id="rId64" o:title=""/>
                </v:shape>
                <o:OLEObject Type="Embed" ProgID="PBrush" ShapeID="_x0000_i1041" DrawAspect="Content" ObjectID="_1590334779" r:id="rId65"/>
              </w:object>
            </w:r>
          </w:p>
          <w:p w:rsidR="00412937" w:rsidRPr="00702E3D" w:rsidRDefault="00412937" w:rsidP="0071496A">
            <w:r w:rsidRPr="00702E3D">
              <w:t>Figure 1</w:t>
            </w:r>
            <w:r w:rsidR="00485F67">
              <w:t>5</w:t>
            </w:r>
            <w:r w:rsidRPr="00702E3D">
              <w:t xml:space="preserve"> : Loan Declined Page </w:t>
            </w:r>
          </w:p>
          <w:p w:rsidR="00412937" w:rsidRPr="00CF72ED" w:rsidRDefault="008E3FC9" w:rsidP="0071496A">
            <w:pPr>
              <w:rPr>
                <w:highlight w:val="yellow"/>
                <w:u w:val="single"/>
              </w:rPr>
            </w:pPr>
            <w:r>
              <w:object w:dxaOrig="14940" w:dyaOrig="11280">
                <v:shape id="_x0000_i1042" type="#_x0000_t75" style="width:705.9pt;height:438.25pt" o:ole="">
                  <v:imagedata r:id="rId66" o:title=""/>
                </v:shape>
                <o:OLEObject Type="Embed" ProgID="PBrush" ShapeID="_x0000_i1042" DrawAspect="Content" ObjectID="_1590334780" r:id="rId67"/>
              </w:object>
            </w:r>
          </w:p>
        </w:tc>
        <w:tc>
          <w:tcPr>
            <w:tcW w:w="81" w:type="pct"/>
          </w:tcPr>
          <w:p w:rsidR="00412937" w:rsidRPr="003C1D69" w:rsidRDefault="00412937" w:rsidP="0071496A"/>
        </w:tc>
      </w:tr>
    </w:tbl>
    <w:p w:rsidR="00864A81" w:rsidRPr="00582575" w:rsidRDefault="00864A81" w:rsidP="00662602">
      <w:pPr>
        <w:spacing w:after="0"/>
        <w:rPr>
          <w:b/>
        </w:rPr>
      </w:pPr>
      <w:r w:rsidRPr="00864A81">
        <w:rPr>
          <w:highlight w:val="yellow"/>
        </w:rPr>
        <w:t>3.3. Notification to the Customer</w:t>
      </w:r>
      <w:r w:rsidR="00662602">
        <w:t xml:space="preserve"> </w:t>
      </w:r>
    </w:p>
    <w:tbl>
      <w:tblPr>
        <w:tblStyle w:val="TableGrid"/>
        <w:tblW w:w="5000" w:type="pct"/>
        <w:tblLook w:val="04A0" w:firstRow="1" w:lastRow="0" w:firstColumn="1" w:lastColumn="0" w:noHBand="0" w:noVBand="1"/>
      </w:tblPr>
      <w:tblGrid>
        <w:gridCol w:w="669"/>
        <w:gridCol w:w="12340"/>
        <w:gridCol w:w="1165"/>
      </w:tblGrid>
      <w:tr w:rsidR="00864A81" w:rsidRPr="00491F72" w:rsidTr="00D313B7">
        <w:trPr>
          <w:tblHeader/>
        </w:trPr>
        <w:tc>
          <w:tcPr>
            <w:tcW w:w="236" w:type="pct"/>
            <w:shd w:val="clear" w:color="auto" w:fill="D9D9D9" w:themeFill="background1" w:themeFillShade="D9"/>
            <w:vAlign w:val="center"/>
          </w:tcPr>
          <w:p w:rsidR="00864A81" w:rsidRPr="00AF01BA" w:rsidRDefault="00864A81" w:rsidP="00864A81">
            <w:pPr>
              <w:jc w:val="center"/>
              <w:rPr>
                <w:b/>
                <w:sz w:val="18"/>
                <w:szCs w:val="18"/>
              </w:rPr>
            </w:pPr>
            <w:r w:rsidRPr="00AF01BA">
              <w:rPr>
                <w:b/>
                <w:sz w:val="18"/>
                <w:szCs w:val="18"/>
              </w:rPr>
              <w:t>No.</w:t>
            </w:r>
          </w:p>
        </w:tc>
        <w:tc>
          <w:tcPr>
            <w:tcW w:w="4353" w:type="pct"/>
            <w:shd w:val="clear" w:color="auto" w:fill="D9D9D9" w:themeFill="background1" w:themeFillShade="D9"/>
            <w:vAlign w:val="center"/>
          </w:tcPr>
          <w:p w:rsidR="00864A81" w:rsidRPr="00AF01BA" w:rsidRDefault="00864A81" w:rsidP="00864A81">
            <w:pPr>
              <w:jc w:val="center"/>
              <w:rPr>
                <w:b/>
                <w:sz w:val="18"/>
                <w:szCs w:val="18"/>
              </w:rPr>
            </w:pPr>
            <w:r w:rsidRPr="00AF01BA">
              <w:rPr>
                <w:b/>
                <w:sz w:val="18"/>
                <w:szCs w:val="18"/>
              </w:rPr>
              <w:t>Requirement</w:t>
            </w:r>
          </w:p>
        </w:tc>
        <w:tc>
          <w:tcPr>
            <w:tcW w:w="411" w:type="pct"/>
            <w:shd w:val="clear" w:color="auto" w:fill="D9D9D9" w:themeFill="background1" w:themeFillShade="D9"/>
            <w:vAlign w:val="center"/>
          </w:tcPr>
          <w:p w:rsidR="00864A81" w:rsidRPr="00AF01BA" w:rsidRDefault="00864A81" w:rsidP="00864A81">
            <w:pPr>
              <w:jc w:val="center"/>
              <w:rPr>
                <w:b/>
                <w:sz w:val="18"/>
                <w:szCs w:val="18"/>
              </w:rPr>
            </w:pPr>
            <w:r w:rsidRPr="00AF01BA">
              <w:rPr>
                <w:b/>
                <w:sz w:val="18"/>
                <w:szCs w:val="18"/>
              </w:rPr>
              <w:t>Feedback</w:t>
            </w:r>
          </w:p>
        </w:tc>
      </w:tr>
      <w:tr w:rsidR="00864A81" w:rsidRPr="003C1D69" w:rsidTr="00D313B7">
        <w:trPr>
          <w:trHeight w:val="70"/>
        </w:trPr>
        <w:tc>
          <w:tcPr>
            <w:tcW w:w="236" w:type="pct"/>
          </w:tcPr>
          <w:p w:rsidR="00864A81" w:rsidRDefault="00864A81" w:rsidP="00864A81">
            <w:pPr>
              <w:jc w:val="both"/>
              <w:rPr>
                <w:b/>
              </w:rPr>
            </w:pPr>
            <w:r>
              <w:rPr>
                <w:b/>
              </w:rPr>
              <w:t>3.3.1</w:t>
            </w:r>
          </w:p>
        </w:tc>
        <w:tc>
          <w:tcPr>
            <w:tcW w:w="4353" w:type="pct"/>
          </w:tcPr>
          <w:p w:rsidR="00864A81" w:rsidRPr="003262BC" w:rsidRDefault="00864A81" w:rsidP="00864A81">
            <w:pPr>
              <w:rPr>
                <w:b/>
              </w:rPr>
            </w:pPr>
            <w:r>
              <w:rPr>
                <w:b/>
              </w:rPr>
              <w:t>Email</w:t>
            </w:r>
            <w:r w:rsidRPr="003262BC">
              <w:rPr>
                <w:b/>
              </w:rPr>
              <w:t xml:space="preserve"> Notification</w:t>
            </w:r>
            <w:r w:rsidR="00C725C8">
              <w:rPr>
                <w:b/>
              </w:rPr>
              <w:t xml:space="preserve"> </w:t>
            </w:r>
          </w:p>
          <w:tbl>
            <w:tblPr>
              <w:tblStyle w:val="TableGrid"/>
              <w:tblW w:w="11795" w:type="dxa"/>
              <w:tblLook w:val="04A0" w:firstRow="1" w:lastRow="0" w:firstColumn="1" w:lastColumn="0" w:noHBand="0" w:noVBand="1"/>
            </w:tblPr>
            <w:tblGrid>
              <w:gridCol w:w="787"/>
              <w:gridCol w:w="2340"/>
              <w:gridCol w:w="1800"/>
              <w:gridCol w:w="6868"/>
            </w:tblGrid>
            <w:tr w:rsidR="00864A81" w:rsidTr="00D313B7">
              <w:tc>
                <w:tcPr>
                  <w:tcW w:w="787" w:type="dxa"/>
                </w:tcPr>
                <w:p w:rsidR="00864A81" w:rsidRPr="003262BC" w:rsidRDefault="00864A81" w:rsidP="00864A81">
                  <w:pPr>
                    <w:rPr>
                      <w:b/>
                    </w:rPr>
                  </w:pPr>
                  <w:r w:rsidRPr="003262BC">
                    <w:rPr>
                      <w:b/>
                    </w:rPr>
                    <w:t>No.</w:t>
                  </w:r>
                </w:p>
              </w:tc>
              <w:tc>
                <w:tcPr>
                  <w:tcW w:w="2340" w:type="dxa"/>
                </w:tcPr>
                <w:p w:rsidR="00864A81" w:rsidRPr="003262BC" w:rsidRDefault="00864A81" w:rsidP="00864A81">
                  <w:pPr>
                    <w:rPr>
                      <w:b/>
                    </w:rPr>
                  </w:pPr>
                  <w:r w:rsidRPr="003262BC">
                    <w:rPr>
                      <w:b/>
                    </w:rPr>
                    <w:t>Description</w:t>
                  </w:r>
                </w:p>
              </w:tc>
              <w:tc>
                <w:tcPr>
                  <w:tcW w:w="1800" w:type="dxa"/>
                </w:tcPr>
                <w:p w:rsidR="00864A81" w:rsidRPr="003262BC" w:rsidRDefault="00864A81" w:rsidP="00864A81">
                  <w:pPr>
                    <w:rPr>
                      <w:b/>
                    </w:rPr>
                  </w:pPr>
                  <w:r w:rsidRPr="003262BC">
                    <w:rPr>
                      <w:b/>
                    </w:rPr>
                    <w:t>Result</w:t>
                  </w:r>
                </w:p>
              </w:tc>
              <w:tc>
                <w:tcPr>
                  <w:tcW w:w="6868" w:type="dxa"/>
                </w:tcPr>
                <w:p w:rsidR="00864A81" w:rsidRPr="003262BC" w:rsidRDefault="00864A81" w:rsidP="00864A81">
                  <w:pPr>
                    <w:rPr>
                      <w:b/>
                    </w:rPr>
                  </w:pPr>
                  <w:r w:rsidRPr="003262BC">
                    <w:rPr>
                      <w:b/>
                    </w:rPr>
                    <w:t>Message</w:t>
                  </w:r>
                </w:p>
              </w:tc>
            </w:tr>
            <w:tr w:rsidR="00D13BC5" w:rsidTr="00D313B7">
              <w:trPr>
                <w:trHeight w:val="5154"/>
              </w:trPr>
              <w:tc>
                <w:tcPr>
                  <w:tcW w:w="787" w:type="dxa"/>
                </w:tcPr>
                <w:p w:rsidR="00D13BC5" w:rsidRDefault="00D13BC5" w:rsidP="00864A81">
                  <w:r>
                    <w:t>1</w:t>
                  </w:r>
                </w:p>
              </w:tc>
              <w:tc>
                <w:tcPr>
                  <w:tcW w:w="2340" w:type="dxa"/>
                  <w:vMerge w:val="restart"/>
                </w:tcPr>
                <w:p w:rsidR="00D13BC5" w:rsidRDefault="00D13BC5" w:rsidP="00864A81">
                  <w:r>
                    <w:t xml:space="preserve">Income Document Uploaded for Easy Payment </w:t>
                  </w:r>
                </w:p>
              </w:tc>
              <w:tc>
                <w:tcPr>
                  <w:tcW w:w="1800" w:type="dxa"/>
                </w:tcPr>
                <w:p w:rsidR="00D13BC5" w:rsidRDefault="00D13BC5" w:rsidP="00864A81">
                  <w:r>
                    <w:t>Limit Increased</w:t>
                  </w:r>
                </w:p>
              </w:tc>
              <w:tc>
                <w:tcPr>
                  <w:tcW w:w="6868" w:type="dxa"/>
                </w:tcPr>
                <w:p w:rsidR="00D13BC5" w:rsidRDefault="00D13BC5" w:rsidP="009F329F">
                  <w:pPr>
                    <w:rPr>
                      <w:rFonts w:ascii="Verdana" w:eastAsia="Times New Roman" w:hAnsi="Verdana"/>
                      <w:sz w:val="18"/>
                      <w:szCs w:val="18"/>
                    </w:rPr>
                  </w:pPr>
                  <w:r>
                    <w:rPr>
                      <w:rFonts w:ascii="Verdana" w:eastAsia="Times New Roman" w:hAnsi="Verdana"/>
                      <w:sz w:val="18"/>
                      <w:szCs w:val="18"/>
                    </w:rPr>
                    <w:t>Subject: XPRESS+’s Eligible Loan Limit Increase Request SUCCESSFUL</w:t>
                  </w:r>
                </w:p>
                <w:p w:rsidR="00D13BC5" w:rsidRDefault="00D13BC5" w:rsidP="009F329F">
                  <w:pPr>
                    <w:rPr>
                      <w:rFonts w:ascii="Verdana" w:eastAsia="Times New Roman" w:hAnsi="Verdana"/>
                      <w:sz w:val="18"/>
                      <w:szCs w:val="18"/>
                    </w:rPr>
                  </w:pPr>
                  <w:r>
                    <w:rPr>
                      <w:rFonts w:ascii="Verdana" w:eastAsia="Times New Roman" w:hAnsi="Verdana"/>
                      <w:sz w:val="18"/>
                      <w:szCs w:val="18"/>
                    </w:rPr>
                    <w:t>Content:</w:t>
                  </w:r>
                </w:p>
                <w:p w:rsidR="00D13BC5" w:rsidRDefault="00D13BC5" w:rsidP="009F329F">
                  <w:pPr>
                    <w:rPr>
                      <w:rFonts w:ascii="Verdana" w:eastAsia="Times New Roman" w:hAnsi="Verdana"/>
                      <w:sz w:val="18"/>
                      <w:szCs w:val="18"/>
                    </w:rPr>
                  </w:pPr>
                  <w:r>
                    <w:rPr>
                      <w:rFonts w:ascii="Verdana" w:eastAsia="Times New Roman" w:hAnsi="Verdana"/>
                      <w:sz w:val="18"/>
                      <w:szCs w:val="18"/>
                    </w:rPr>
                    <w:t>Greetings from AEON Credit Service!</w:t>
                  </w:r>
                  <w:r>
                    <w:rPr>
                      <w:rFonts w:ascii="Verdana" w:eastAsia="Times New Roman" w:hAnsi="Verdana"/>
                      <w:sz w:val="18"/>
                      <w:szCs w:val="18"/>
                    </w:rPr>
                    <w:br/>
                  </w:r>
                  <w:r>
                    <w:rPr>
                      <w:rFonts w:ascii="Verdana" w:eastAsia="Times New Roman" w:hAnsi="Verdana"/>
                      <w:sz w:val="18"/>
                      <w:szCs w:val="18"/>
                    </w:rPr>
                    <w:br/>
                    <w:t xml:space="preserve">Your request to increase XPRESS+’s Eligible Loan Limit is </w:t>
                  </w:r>
                  <w:r w:rsidRPr="00D13BC5">
                    <w:rPr>
                      <w:rFonts w:ascii="Verdana" w:eastAsia="Times New Roman" w:hAnsi="Verdana"/>
                      <w:b/>
                      <w:sz w:val="18"/>
                      <w:szCs w:val="18"/>
                    </w:rPr>
                    <w:t>SUCCESSFUL</w:t>
                  </w:r>
                  <w:r w:rsidRPr="009F329F">
                    <w:rPr>
                      <w:rFonts w:ascii="Verdana" w:eastAsia="Times New Roman" w:hAnsi="Verdana"/>
                      <w:sz w:val="18"/>
                      <w:szCs w:val="18"/>
                    </w:rPr>
                    <w:t xml:space="preserve">. </w:t>
                  </w:r>
                  <w:r>
                    <w:rPr>
                      <w:rFonts w:ascii="Verdana" w:eastAsia="Times New Roman" w:hAnsi="Verdana"/>
                      <w:sz w:val="18"/>
                      <w:szCs w:val="18"/>
                    </w:rPr>
                    <w:t xml:space="preserve">Please log in to </w:t>
                  </w:r>
                  <w:hyperlink r:id="rId68" w:history="1">
                    <w:r w:rsidRPr="009A6E6D">
                      <w:rPr>
                        <w:rStyle w:val="Hyperlink"/>
                        <w:rFonts w:ascii="Verdana" w:eastAsia="Times New Roman" w:hAnsi="Verdana"/>
                        <w:sz w:val="18"/>
                        <w:szCs w:val="18"/>
                      </w:rPr>
                      <w:t>www.aeoncredit.com.my</w:t>
                    </w:r>
                  </w:hyperlink>
                  <w:r>
                    <w:rPr>
                      <w:rFonts w:ascii="Verdana" w:eastAsia="Times New Roman" w:hAnsi="Verdana"/>
                      <w:sz w:val="18"/>
                      <w:szCs w:val="18"/>
                    </w:rPr>
                    <w:t xml:space="preserve"> for more information. </w:t>
                  </w:r>
                  <w:r>
                    <w:rPr>
                      <w:rFonts w:ascii="Verdana" w:eastAsia="Times New Roman" w:hAnsi="Verdana"/>
                      <w:sz w:val="18"/>
                      <w:szCs w:val="18"/>
                    </w:rPr>
                    <w:br/>
                  </w:r>
                  <w:r>
                    <w:rPr>
                      <w:rFonts w:ascii="Verdana" w:eastAsia="Times New Roman" w:hAnsi="Verdana"/>
                      <w:sz w:val="18"/>
                      <w:szCs w:val="18"/>
                    </w:rPr>
                    <w:br/>
                    <w:t>Thank you.</w:t>
                  </w:r>
                  <w:r>
                    <w:rPr>
                      <w:rFonts w:ascii="Verdana" w:eastAsia="Times New Roman" w:hAnsi="Verdana"/>
                      <w:sz w:val="18"/>
                      <w:szCs w:val="18"/>
                    </w:rPr>
                    <w:br/>
                  </w:r>
                  <w:r>
                    <w:rPr>
                      <w:rFonts w:ascii="Verdana" w:eastAsia="Times New Roman" w:hAnsi="Verdana"/>
                      <w:sz w:val="18"/>
                      <w:szCs w:val="18"/>
                    </w:rPr>
                    <w:br/>
                  </w:r>
                  <w:r>
                    <w:rPr>
                      <w:rFonts w:ascii="Verdana" w:eastAsia="Times New Roman" w:hAnsi="Verdana"/>
                      <w:sz w:val="18"/>
                      <w:szCs w:val="18"/>
                    </w:rPr>
                    <w:br/>
                    <w:t>AEON Credit Service (M) Berhad</w:t>
                  </w:r>
                  <w:r>
                    <w:rPr>
                      <w:rFonts w:ascii="Verdana" w:eastAsia="Times New Roman" w:hAnsi="Verdana"/>
                      <w:sz w:val="18"/>
                      <w:szCs w:val="18"/>
                    </w:rPr>
                    <w:br/>
                  </w:r>
                  <w:r>
                    <w:rPr>
                      <w:rFonts w:ascii="Verdana" w:eastAsia="Times New Roman" w:hAnsi="Verdana"/>
                      <w:sz w:val="18"/>
                      <w:szCs w:val="18"/>
                    </w:rPr>
                    <w:br/>
                  </w:r>
                  <w:r>
                    <w:rPr>
                      <w:rFonts w:ascii="Verdana" w:eastAsia="Times New Roman" w:hAnsi="Verdana"/>
                      <w:sz w:val="18"/>
                      <w:szCs w:val="18"/>
                    </w:rPr>
                    <w:br/>
                  </w:r>
                  <w:r>
                    <w:rPr>
                      <w:rFonts w:ascii="Verdana" w:eastAsia="Times New Roman" w:hAnsi="Verdana"/>
                      <w:color w:val="C3C3C3"/>
                      <w:sz w:val="14"/>
                      <w:szCs w:val="14"/>
                    </w:rPr>
                    <w:t>i. This is an auto generated e-mail. Please do not reply to this e-mail.</w:t>
                  </w:r>
                  <w:r>
                    <w:rPr>
                      <w:rFonts w:ascii="Verdana" w:eastAsia="Times New Roman" w:hAnsi="Verdana"/>
                      <w:color w:val="C3C3C3"/>
                      <w:sz w:val="14"/>
                      <w:szCs w:val="14"/>
                    </w:rPr>
                    <w:br/>
                    <w:t>ii. Kindly refrain from providing or conveying any confidential information or banking instructions through this email.</w:t>
                  </w:r>
                  <w:r>
                    <w:rPr>
                      <w:rFonts w:ascii="Verdana" w:eastAsia="Times New Roman" w:hAnsi="Verdana"/>
                      <w:color w:val="C3C3C3"/>
                      <w:sz w:val="14"/>
                      <w:szCs w:val="14"/>
                    </w:rPr>
                    <w:br/>
                    <w:t>iii. The sender will not contact you via e-mail, text message or telephone calls for validation of your personal information such as user ID, password or agreement numbers. If you received such request, please ignore or contact our Customer Service at 03 - 2719 9999 to lodge a report.</w:t>
                  </w:r>
                  <w:r>
                    <w:rPr>
                      <w:rFonts w:ascii="Verdana" w:eastAsia="Times New Roman" w:hAnsi="Verdana"/>
                      <w:color w:val="C3C3C3"/>
                      <w:sz w:val="14"/>
                      <w:szCs w:val="14"/>
                    </w:rPr>
                    <w:br/>
                    <w:t>iv. The sender will not be held liable for any omissions and does not guarantee timely, secure, error or virus-free internet communication.</w:t>
                  </w:r>
                  <w:r>
                    <w:rPr>
                      <w:rFonts w:ascii="Verdana" w:eastAsia="Times New Roman" w:hAnsi="Verdana"/>
                      <w:color w:val="C3C3C3"/>
                      <w:sz w:val="14"/>
                      <w:szCs w:val="14"/>
                    </w:rPr>
                    <w:br/>
                  </w:r>
                  <w:r>
                    <w:rPr>
                      <w:rFonts w:ascii="Verdana" w:eastAsia="Times New Roman" w:hAnsi="Verdana"/>
                      <w:color w:val="C3C3C3"/>
                      <w:sz w:val="14"/>
                      <w:szCs w:val="14"/>
                    </w:rPr>
                    <w:br/>
                    <w:t>___________________________________________________________</w:t>
                  </w:r>
                  <w:r>
                    <w:rPr>
                      <w:rFonts w:ascii="Verdana" w:eastAsia="Times New Roman" w:hAnsi="Verdana"/>
                      <w:color w:val="C3C3C3"/>
                      <w:sz w:val="14"/>
                      <w:szCs w:val="14"/>
                    </w:rPr>
                    <w:br/>
                    <w:t xml:space="preserve">Go Paperless. Think before you Print. </w:t>
                  </w:r>
                </w:p>
                <w:p w:rsidR="00D13BC5" w:rsidRDefault="00D13BC5" w:rsidP="00864A81"/>
              </w:tc>
            </w:tr>
            <w:tr w:rsidR="00D13BC5" w:rsidTr="00D313B7">
              <w:trPr>
                <w:trHeight w:val="547"/>
              </w:trPr>
              <w:tc>
                <w:tcPr>
                  <w:tcW w:w="787" w:type="dxa"/>
                </w:tcPr>
                <w:p w:rsidR="00D13BC5" w:rsidRDefault="00D13BC5" w:rsidP="00864A81"/>
              </w:tc>
              <w:tc>
                <w:tcPr>
                  <w:tcW w:w="2340" w:type="dxa"/>
                  <w:vMerge/>
                </w:tcPr>
                <w:p w:rsidR="00D13BC5" w:rsidRDefault="00D13BC5" w:rsidP="00864A81"/>
              </w:tc>
              <w:tc>
                <w:tcPr>
                  <w:tcW w:w="1800" w:type="dxa"/>
                </w:tcPr>
                <w:p w:rsidR="00D13BC5" w:rsidRDefault="00D13BC5" w:rsidP="00864A81">
                  <w:r>
                    <w:t>Limit Remain</w:t>
                  </w:r>
                </w:p>
              </w:tc>
              <w:tc>
                <w:tcPr>
                  <w:tcW w:w="6868" w:type="dxa"/>
                </w:tcPr>
                <w:p w:rsidR="00D13BC5" w:rsidRDefault="00D13BC5" w:rsidP="00D13BC5">
                  <w:pPr>
                    <w:rPr>
                      <w:rFonts w:ascii="Verdana" w:eastAsia="Times New Roman" w:hAnsi="Verdana"/>
                      <w:sz w:val="18"/>
                      <w:szCs w:val="18"/>
                    </w:rPr>
                  </w:pPr>
                  <w:r>
                    <w:rPr>
                      <w:rFonts w:ascii="Verdana" w:eastAsia="Times New Roman" w:hAnsi="Verdana"/>
                      <w:sz w:val="18"/>
                      <w:szCs w:val="18"/>
                    </w:rPr>
                    <w:t>Subject: XPRESS+’s Eligible Loan Limit Increase Request NOT SUCCESSFUL</w:t>
                  </w:r>
                </w:p>
                <w:p w:rsidR="00D13BC5" w:rsidRDefault="00D13BC5" w:rsidP="00D13BC5">
                  <w:pPr>
                    <w:rPr>
                      <w:rFonts w:ascii="Verdana" w:eastAsia="Times New Roman" w:hAnsi="Verdana"/>
                      <w:sz w:val="18"/>
                      <w:szCs w:val="18"/>
                    </w:rPr>
                  </w:pPr>
                  <w:r>
                    <w:rPr>
                      <w:rFonts w:ascii="Verdana" w:eastAsia="Times New Roman" w:hAnsi="Verdana"/>
                      <w:sz w:val="18"/>
                      <w:szCs w:val="18"/>
                    </w:rPr>
                    <w:t>Content:</w:t>
                  </w:r>
                </w:p>
                <w:p w:rsidR="00D13BC5" w:rsidRDefault="00D13BC5" w:rsidP="00D13BC5">
                  <w:pPr>
                    <w:rPr>
                      <w:rFonts w:ascii="Verdana" w:eastAsia="Times New Roman" w:hAnsi="Verdana"/>
                      <w:sz w:val="18"/>
                      <w:szCs w:val="18"/>
                    </w:rPr>
                  </w:pPr>
                  <w:r>
                    <w:rPr>
                      <w:rFonts w:ascii="Verdana" w:eastAsia="Times New Roman" w:hAnsi="Verdana"/>
                      <w:sz w:val="18"/>
                      <w:szCs w:val="18"/>
                    </w:rPr>
                    <w:t>Greetings from AEON Credit Service!</w:t>
                  </w:r>
                  <w:r>
                    <w:rPr>
                      <w:rFonts w:ascii="Verdana" w:eastAsia="Times New Roman" w:hAnsi="Verdana"/>
                      <w:sz w:val="18"/>
                      <w:szCs w:val="18"/>
                    </w:rPr>
                    <w:br/>
                  </w:r>
                  <w:r>
                    <w:rPr>
                      <w:rFonts w:ascii="Verdana" w:eastAsia="Times New Roman" w:hAnsi="Verdana"/>
                      <w:sz w:val="18"/>
                      <w:szCs w:val="18"/>
                    </w:rPr>
                    <w:br/>
                    <w:t xml:space="preserve">Your request to increase XPRESS+’s Eligible Loan Limit is </w:t>
                  </w:r>
                  <w:r w:rsidRPr="00D13BC5">
                    <w:rPr>
                      <w:rFonts w:ascii="Verdana" w:eastAsia="Times New Roman" w:hAnsi="Verdana"/>
                      <w:b/>
                      <w:sz w:val="18"/>
                      <w:szCs w:val="18"/>
                    </w:rPr>
                    <w:t>NOT SUCCESSFUL</w:t>
                  </w:r>
                  <w:r w:rsidRPr="009F329F">
                    <w:rPr>
                      <w:rFonts w:ascii="Verdana" w:eastAsia="Times New Roman" w:hAnsi="Verdana"/>
                      <w:sz w:val="18"/>
                      <w:szCs w:val="18"/>
                    </w:rPr>
                    <w:t xml:space="preserve">. </w:t>
                  </w:r>
                  <w:r>
                    <w:rPr>
                      <w:rFonts w:ascii="Verdana" w:eastAsia="Times New Roman" w:hAnsi="Verdana"/>
                      <w:sz w:val="18"/>
                      <w:szCs w:val="18"/>
                    </w:rPr>
                    <w:t xml:space="preserve">Please log in to </w:t>
                  </w:r>
                  <w:hyperlink r:id="rId69" w:history="1">
                    <w:r w:rsidRPr="009A6E6D">
                      <w:rPr>
                        <w:rStyle w:val="Hyperlink"/>
                        <w:rFonts w:ascii="Verdana" w:eastAsia="Times New Roman" w:hAnsi="Verdana"/>
                        <w:sz w:val="18"/>
                        <w:szCs w:val="18"/>
                      </w:rPr>
                      <w:t>www.aeoncredit.com.my</w:t>
                    </w:r>
                  </w:hyperlink>
                  <w:r>
                    <w:rPr>
                      <w:rFonts w:ascii="Verdana" w:eastAsia="Times New Roman" w:hAnsi="Verdana"/>
                      <w:sz w:val="18"/>
                      <w:szCs w:val="18"/>
                    </w:rPr>
                    <w:t xml:space="preserve"> for more information. </w:t>
                  </w:r>
                  <w:r>
                    <w:rPr>
                      <w:rFonts w:ascii="Verdana" w:eastAsia="Times New Roman" w:hAnsi="Verdana"/>
                      <w:sz w:val="18"/>
                      <w:szCs w:val="18"/>
                    </w:rPr>
                    <w:br/>
                  </w:r>
                  <w:r>
                    <w:rPr>
                      <w:rFonts w:ascii="Verdana" w:eastAsia="Times New Roman" w:hAnsi="Verdana"/>
                      <w:sz w:val="18"/>
                      <w:szCs w:val="18"/>
                    </w:rPr>
                    <w:br/>
                    <w:t>Thank you.</w:t>
                  </w:r>
                  <w:r>
                    <w:rPr>
                      <w:rFonts w:ascii="Verdana" w:eastAsia="Times New Roman" w:hAnsi="Verdana"/>
                      <w:sz w:val="18"/>
                      <w:szCs w:val="18"/>
                    </w:rPr>
                    <w:br/>
                  </w:r>
                  <w:r>
                    <w:rPr>
                      <w:rFonts w:ascii="Verdana" w:eastAsia="Times New Roman" w:hAnsi="Verdana"/>
                      <w:sz w:val="18"/>
                      <w:szCs w:val="18"/>
                    </w:rPr>
                    <w:br/>
                  </w:r>
                  <w:r>
                    <w:rPr>
                      <w:rFonts w:ascii="Verdana" w:eastAsia="Times New Roman" w:hAnsi="Verdana"/>
                      <w:sz w:val="18"/>
                      <w:szCs w:val="18"/>
                    </w:rPr>
                    <w:br/>
                    <w:t>AEON Credit Service (M) Berhad</w:t>
                  </w:r>
                  <w:r>
                    <w:rPr>
                      <w:rFonts w:ascii="Verdana" w:eastAsia="Times New Roman" w:hAnsi="Verdana"/>
                      <w:sz w:val="18"/>
                      <w:szCs w:val="18"/>
                    </w:rPr>
                    <w:br/>
                  </w:r>
                  <w:r>
                    <w:rPr>
                      <w:rFonts w:ascii="Verdana" w:eastAsia="Times New Roman" w:hAnsi="Verdana"/>
                      <w:sz w:val="18"/>
                      <w:szCs w:val="18"/>
                    </w:rPr>
                    <w:br/>
                  </w:r>
                  <w:r>
                    <w:rPr>
                      <w:rFonts w:ascii="Verdana" w:eastAsia="Times New Roman" w:hAnsi="Verdana"/>
                      <w:sz w:val="18"/>
                      <w:szCs w:val="18"/>
                    </w:rPr>
                    <w:br/>
                  </w:r>
                  <w:r>
                    <w:rPr>
                      <w:rFonts w:ascii="Verdana" w:eastAsia="Times New Roman" w:hAnsi="Verdana"/>
                      <w:color w:val="C3C3C3"/>
                      <w:sz w:val="14"/>
                      <w:szCs w:val="14"/>
                    </w:rPr>
                    <w:t>i. This is an auto generated e-mail. Please do not reply to this e-mail.</w:t>
                  </w:r>
                  <w:r>
                    <w:rPr>
                      <w:rFonts w:ascii="Verdana" w:eastAsia="Times New Roman" w:hAnsi="Verdana"/>
                      <w:color w:val="C3C3C3"/>
                      <w:sz w:val="14"/>
                      <w:szCs w:val="14"/>
                    </w:rPr>
                    <w:br/>
                    <w:t>ii. Kindly refrain from providing or conveying any confidential information or banking instructions through this email.</w:t>
                  </w:r>
                  <w:r>
                    <w:rPr>
                      <w:rFonts w:ascii="Verdana" w:eastAsia="Times New Roman" w:hAnsi="Verdana"/>
                      <w:color w:val="C3C3C3"/>
                      <w:sz w:val="14"/>
                      <w:szCs w:val="14"/>
                    </w:rPr>
                    <w:br/>
                    <w:t>iii. The sender will not contact you via e-mail, text message or telephone calls for validation of your personal information such as user ID, password or agreement numbers. If you received such request, please ignore or contact our Customer Service at 03 - 2719 9999 to lodge a report.</w:t>
                  </w:r>
                  <w:r>
                    <w:rPr>
                      <w:rFonts w:ascii="Verdana" w:eastAsia="Times New Roman" w:hAnsi="Verdana"/>
                      <w:color w:val="C3C3C3"/>
                      <w:sz w:val="14"/>
                      <w:szCs w:val="14"/>
                    </w:rPr>
                    <w:br/>
                    <w:t>iv. The sender will not be held liable for any omissions and does not guarantee timely, secure, error or virus-free internet communication.</w:t>
                  </w:r>
                  <w:r>
                    <w:rPr>
                      <w:rFonts w:ascii="Verdana" w:eastAsia="Times New Roman" w:hAnsi="Verdana"/>
                      <w:color w:val="C3C3C3"/>
                      <w:sz w:val="14"/>
                      <w:szCs w:val="14"/>
                    </w:rPr>
                    <w:br/>
                  </w:r>
                  <w:r>
                    <w:rPr>
                      <w:rFonts w:ascii="Verdana" w:eastAsia="Times New Roman" w:hAnsi="Verdana"/>
                      <w:color w:val="C3C3C3"/>
                      <w:sz w:val="14"/>
                      <w:szCs w:val="14"/>
                    </w:rPr>
                    <w:br/>
                    <w:t>___________________________________________________________</w:t>
                  </w:r>
                  <w:r>
                    <w:rPr>
                      <w:rFonts w:ascii="Verdana" w:eastAsia="Times New Roman" w:hAnsi="Verdana"/>
                      <w:color w:val="C3C3C3"/>
                      <w:sz w:val="14"/>
                      <w:szCs w:val="14"/>
                    </w:rPr>
                    <w:br/>
                    <w:t xml:space="preserve">Go Paperless. Think before you Print. </w:t>
                  </w:r>
                </w:p>
                <w:p w:rsidR="00D13BC5" w:rsidRDefault="00D13BC5" w:rsidP="00864A81"/>
              </w:tc>
            </w:tr>
          </w:tbl>
          <w:p w:rsidR="00864A81" w:rsidRDefault="00864A81" w:rsidP="00864A81">
            <w:r>
              <w:rPr>
                <w:b/>
              </w:rPr>
              <w:t xml:space="preserve">Note: Send SMS Notification to customer(s) only when no Email Address is registered </w:t>
            </w:r>
          </w:p>
        </w:tc>
        <w:tc>
          <w:tcPr>
            <w:tcW w:w="411" w:type="pct"/>
          </w:tcPr>
          <w:p w:rsidR="00864A81" w:rsidRPr="003C1D69" w:rsidRDefault="00864A81" w:rsidP="00864A81"/>
        </w:tc>
      </w:tr>
      <w:tr w:rsidR="00864A81" w:rsidRPr="003C1D69" w:rsidTr="003B4913">
        <w:trPr>
          <w:trHeight w:val="2874"/>
        </w:trPr>
        <w:tc>
          <w:tcPr>
            <w:tcW w:w="236" w:type="pct"/>
          </w:tcPr>
          <w:p w:rsidR="00864A81" w:rsidRDefault="00864A81" w:rsidP="00864A81">
            <w:pPr>
              <w:jc w:val="both"/>
              <w:rPr>
                <w:b/>
              </w:rPr>
            </w:pPr>
            <w:r>
              <w:rPr>
                <w:b/>
              </w:rPr>
              <w:t>3.3.2</w:t>
            </w:r>
          </w:p>
        </w:tc>
        <w:tc>
          <w:tcPr>
            <w:tcW w:w="4353" w:type="pct"/>
          </w:tcPr>
          <w:p w:rsidR="00864A81" w:rsidRDefault="00864A81" w:rsidP="00864A81">
            <w:pPr>
              <w:rPr>
                <w:b/>
              </w:rPr>
            </w:pPr>
            <w:r>
              <w:rPr>
                <w:b/>
              </w:rPr>
              <w:t>SMS</w:t>
            </w:r>
            <w:r w:rsidRPr="003262BC">
              <w:rPr>
                <w:b/>
              </w:rPr>
              <w:t xml:space="preserve"> Notification</w:t>
            </w:r>
          </w:p>
          <w:p w:rsidR="00864A81" w:rsidRPr="003262BC" w:rsidRDefault="00864A81" w:rsidP="00864A81">
            <w:pPr>
              <w:rPr>
                <w:b/>
              </w:rPr>
            </w:pPr>
          </w:p>
          <w:tbl>
            <w:tblPr>
              <w:tblStyle w:val="TableGrid"/>
              <w:tblW w:w="0" w:type="auto"/>
              <w:tblLook w:val="04A0" w:firstRow="1" w:lastRow="0" w:firstColumn="1" w:lastColumn="0" w:noHBand="0" w:noVBand="1"/>
            </w:tblPr>
            <w:tblGrid>
              <w:gridCol w:w="787"/>
              <w:gridCol w:w="2340"/>
              <w:gridCol w:w="1800"/>
              <w:gridCol w:w="6873"/>
            </w:tblGrid>
            <w:tr w:rsidR="00864A81" w:rsidTr="003B4913">
              <w:tc>
                <w:tcPr>
                  <w:tcW w:w="787" w:type="dxa"/>
                </w:tcPr>
                <w:p w:rsidR="00864A81" w:rsidRPr="003262BC" w:rsidRDefault="00864A81" w:rsidP="00864A81">
                  <w:pPr>
                    <w:rPr>
                      <w:b/>
                    </w:rPr>
                  </w:pPr>
                  <w:r w:rsidRPr="003262BC">
                    <w:rPr>
                      <w:b/>
                    </w:rPr>
                    <w:t>No.</w:t>
                  </w:r>
                </w:p>
              </w:tc>
              <w:tc>
                <w:tcPr>
                  <w:tcW w:w="2340" w:type="dxa"/>
                </w:tcPr>
                <w:p w:rsidR="00864A81" w:rsidRPr="003262BC" w:rsidRDefault="00864A81" w:rsidP="00864A81">
                  <w:pPr>
                    <w:rPr>
                      <w:b/>
                    </w:rPr>
                  </w:pPr>
                  <w:r w:rsidRPr="003262BC">
                    <w:rPr>
                      <w:b/>
                    </w:rPr>
                    <w:t>Description</w:t>
                  </w:r>
                </w:p>
              </w:tc>
              <w:tc>
                <w:tcPr>
                  <w:tcW w:w="1800" w:type="dxa"/>
                </w:tcPr>
                <w:p w:rsidR="00864A81" w:rsidRPr="003262BC" w:rsidRDefault="00864A81" w:rsidP="00864A81">
                  <w:pPr>
                    <w:rPr>
                      <w:b/>
                    </w:rPr>
                  </w:pPr>
                  <w:r w:rsidRPr="003262BC">
                    <w:rPr>
                      <w:b/>
                    </w:rPr>
                    <w:t>Result</w:t>
                  </w:r>
                </w:p>
              </w:tc>
              <w:tc>
                <w:tcPr>
                  <w:tcW w:w="6873" w:type="dxa"/>
                </w:tcPr>
                <w:p w:rsidR="00864A81" w:rsidRPr="003262BC" w:rsidRDefault="00864A81" w:rsidP="00864A81">
                  <w:pPr>
                    <w:rPr>
                      <w:b/>
                    </w:rPr>
                  </w:pPr>
                  <w:r w:rsidRPr="003262BC">
                    <w:rPr>
                      <w:b/>
                    </w:rPr>
                    <w:t>Message</w:t>
                  </w:r>
                </w:p>
              </w:tc>
            </w:tr>
            <w:tr w:rsidR="0069494F" w:rsidTr="003B4913">
              <w:tc>
                <w:tcPr>
                  <w:tcW w:w="787" w:type="dxa"/>
                  <w:vMerge w:val="restart"/>
                </w:tcPr>
                <w:p w:rsidR="0069494F" w:rsidRPr="003262BC" w:rsidRDefault="0069494F" w:rsidP="00864A81">
                  <w:pPr>
                    <w:rPr>
                      <w:b/>
                    </w:rPr>
                  </w:pPr>
                  <w:r>
                    <w:t>1</w:t>
                  </w:r>
                </w:p>
              </w:tc>
              <w:tc>
                <w:tcPr>
                  <w:tcW w:w="2340" w:type="dxa"/>
                  <w:vMerge w:val="restart"/>
                </w:tcPr>
                <w:p w:rsidR="0069494F" w:rsidRPr="003262BC" w:rsidRDefault="0069494F" w:rsidP="0069494F">
                  <w:pPr>
                    <w:rPr>
                      <w:b/>
                    </w:rPr>
                  </w:pPr>
                  <w:r>
                    <w:t xml:space="preserve">Income Document Uploaded for GEP &amp; MOPED </w:t>
                  </w:r>
                </w:p>
              </w:tc>
              <w:tc>
                <w:tcPr>
                  <w:tcW w:w="1800" w:type="dxa"/>
                </w:tcPr>
                <w:p w:rsidR="0069494F" w:rsidRPr="003262BC" w:rsidRDefault="0069494F" w:rsidP="00864A81">
                  <w:pPr>
                    <w:rPr>
                      <w:b/>
                    </w:rPr>
                  </w:pPr>
                  <w:r>
                    <w:t>Limit Increased</w:t>
                  </w:r>
                </w:p>
              </w:tc>
              <w:tc>
                <w:tcPr>
                  <w:tcW w:w="6873" w:type="dxa"/>
                </w:tcPr>
                <w:p w:rsidR="0069494F" w:rsidRPr="003262BC" w:rsidRDefault="0069494F" w:rsidP="0069494F">
                  <w:pPr>
                    <w:rPr>
                      <w:b/>
                    </w:rPr>
                  </w:pPr>
                  <w:r>
                    <w:t xml:space="preserve">RM0.00 AEONCredit: </w:t>
                  </w:r>
                  <w:r w:rsidRPr="0069494F">
                    <w:t xml:space="preserve">XPRESS+’s Eligible Loan Limit Increase Request </w:t>
                  </w:r>
                  <w:r>
                    <w:t xml:space="preserve">is </w:t>
                  </w:r>
                  <w:r w:rsidRPr="0069494F">
                    <w:t>SUCCESSFUL</w:t>
                  </w:r>
                  <w:r>
                    <w:t xml:space="preserve">. Pls login to </w:t>
                  </w:r>
                  <w:hyperlink r:id="rId70" w:history="1">
                    <w:r w:rsidRPr="001174BD">
                      <w:rPr>
                        <w:rStyle w:val="Hyperlink"/>
                      </w:rPr>
                      <w:t>www.aeoncredit.com.my</w:t>
                    </w:r>
                  </w:hyperlink>
                  <w:r>
                    <w:t xml:space="preserve"> to view new Loan Limit.</w:t>
                  </w:r>
                </w:p>
              </w:tc>
            </w:tr>
            <w:tr w:rsidR="0069494F" w:rsidTr="003B4913">
              <w:trPr>
                <w:trHeight w:val="926"/>
              </w:trPr>
              <w:tc>
                <w:tcPr>
                  <w:tcW w:w="787" w:type="dxa"/>
                  <w:vMerge/>
                </w:tcPr>
                <w:p w:rsidR="0069494F" w:rsidRDefault="0069494F" w:rsidP="00864A81"/>
              </w:tc>
              <w:tc>
                <w:tcPr>
                  <w:tcW w:w="2340" w:type="dxa"/>
                  <w:vMerge/>
                </w:tcPr>
                <w:p w:rsidR="0069494F" w:rsidRDefault="0069494F" w:rsidP="00864A81"/>
              </w:tc>
              <w:tc>
                <w:tcPr>
                  <w:tcW w:w="1800" w:type="dxa"/>
                </w:tcPr>
                <w:p w:rsidR="0069494F" w:rsidRDefault="0069494F" w:rsidP="00864A81">
                  <w:r>
                    <w:t>Limit Remain</w:t>
                  </w:r>
                </w:p>
              </w:tc>
              <w:tc>
                <w:tcPr>
                  <w:tcW w:w="6873" w:type="dxa"/>
                </w:tcPr>
                <w:p w:rsidR="0069494F" w:rsidRDefault="0069494F" w:rsidP="0069494F">
                  <w:r>
                    <w:t xml:space="preserve">RM0.00 AEONCredit: </w:t>
                  </w:r>
                  <w:r w:rsidRPr="0069494F">
                    <w:t xml:space="preserve">XPRESS+’s Eligible Loan Limit Increase Request </w:t>
                  </w:r>
                  <w:r>
                    <w:t xml:space="preserve">is NOT </w:t>
                  </w:r>
                  <w:r w:rsidRPr="0069494F">
                    <w:t>SUCCESSFUL</w:t>
                  </w:r>
                  <w:r>
                    <w:t>. Pl</w:t>
                  </w:r>
                  <w:r w:rsidR="00D313B7">
                    <w:t>ea</w:t>
                  </w:r>
                  <w:r>
                    <w:t>s</w:t>
                  </w:r>
                  <w:r w:rsidR="00D313B7">
                    <w:t xml:space="preserve">e login to </w:t>
                  </w:r>
                  <w:hyperlink r:id="rId71" w:history="1">
                    <w:r w:rsidRPr="001174BD">
                      <w:rPr>
                        <w:rStyle w:val="Hyperlink"/>
                      </w:rPr>
                      <w:t>www.aeoncredit.com.my</w:t>
                    </w:r>
                  </w:hyperlink>
                  <w:r>
                    <w:t xml:space="preserve"> to view new Loan Limit.</w:t>
                  </w:r>
                </w:p>
              </w:tc>
            </w:tr>
          </w:tbl>
          <w:p w:rsidR="00864A81" w:rsidRPr="003262BC" w:rsidRDefault="00864A81" w:rsidP="00864A81">
            <w:pPr>
              <w:rPr>
                <w:b/>
              </w:rPr>
            </w:pPr>
          </w:p>
        </w:tc>
        <w:tc>
          <w:tcPr>
            <w:tcW w:w="411" w:type="pct"/>
          </w:tcPr>
          <w:p w:rsidR="00864A81" w:rsidRPr="003C1D69" w:rsidRDefault="00864A81" w:rsidP="00864A81"/>
        </w:tc>
      </w:tr>
    </w:tbl>
    <w:p w:rsidR="001D756F" w:rsidRDefault="001D756F" w:rsidP="00582575">
      <w:pPr>
        <w:rPr>
          <w:highlight w:val="yellow"/>
        </w:rPr>
      </w:pPr>
    </w:p>
    <w:p w:rsidR="00864A81" w:rsidRDefault="001D756F" w:rsidP="00582575">
      <w:pPr>
        <w:rPr>
          <w:highlight w:val="yellow"/>
        </w:rPr>
      </w:pPr>
      <w:r>
        <w:rPr>
          <w:highlight w:val="yellow"/>
        </w:rPr>
        <w:br w:type="page"/>
      </w:r>
    </w:p>
    <w:p w:rsidR="004D65D1" w:rsidRDefault="003331C8" w:rsidP="00582575">
      <w:r w:rsidRPr="00A846CD">
        <w:rPr>
          <w:highlight w:val="yellow"/>
        </w:rPr>
        <w:t>3.</w:t>
      </w:r>
      <w:r w:rsidR="00864A81">
        <w:rPr>
          <w:highlight w:val="yellow"/>
        </w:rPr>
        <w:t>4.</w:t>
      </w:r>
      <w:r w:rsidRPr="00A846CD">
        <w:rPr>
          <w:highlight w:val="yellow"/>
        </w:rPr>
        <w:t xml:space="preserve"> CAG Assessment (</w:t>
      </w:r>
      <w:r w:rsidR="009F329F">
        <w:rPr>
          <w:highlight w:val="yellow"/>
        </w:rPr>
        <w:t xml:space="preserve">Increase One-off Limit &amp; </w:t>
      </w:r>
      <w:r w:rsidRPr="00A846CD">
        <w:rPr>
          <w:highlight w:val="yellow"/>
        </w:rPr>
        <w:t>Personal Financing)</w:t>
      </w:r>
    </w:p>
    <w:tbl>
      <w:tblPr>
        <w:tblStyle w:val="TableGrid"/>
        <w:tblW w:w="5000" w:type="pct"/>
        <w:tblLook w:val="04A0" w:firstRow="1" w:lastRow="0" w:firstColumn="1" w:lastColumn="0" w:noHBand="0" w:noVBand="1"/>
      </w:tblPr>
      <w:tblGrid>
        <w:gridCol w:w="1123"/>
        <w:gridCol w:w="11461"/>
        <w:gridCol w:w="1590"/>
      </w:tblGrid>
      <w:tr w:rsidR="000A6BAC" w:rsidRPr="00491F72" w:rsidTr="00864A81">
        <w:trPr>
          <w:tblHeader/>
        </w:trPr>
        <w:tc>
          <w:tcPr>
            <w:tcW w:w="396" w:type="pct"/>
            <w:shd w:val="clear" w:color="auto" w:fill="D9D9D9" w:themeFill="background1" w:themeFillShade="D9"/>
            <w:vAlign w:val="center"/>
          </w:tcPr>
          <w:p w:rsidR="000A6BAC" w:rsidRPr="00AF01BA" w:rsidRDefault="000A6BAC" w:rsidP="00864A81">
            <w:pPr>
              <w:jc w:val="center"/>
              <w:rPr>
                <w:b/>
                <w:sz w:val="18"/>
                <w:szCs w:val="18"/>
              </w:rPr>
            </w:pPr>
            <w:r w:rsidRPr="00AF01BA">
              <w:rPr>
                <w:b/>
                <w:sz w:val="18"/>
                <w:szCs w:val="18"/>
              </w:rPr>
              <w:t>No.</w:t>
            </w:r>
          </w:p>
        </w:tc>
        <w:tc>
          <w:tcPr>
            <w:tcW w:w="4043" w:type="pct"/>
            <w:shd w:val="clear" w:color="auto" w:fill="D9D9D9" w:themeFill="background1" w:themeFillShade="D9"/>
            <w:vAlign w:val="center"/>
          </w:tcPr>
          <w:p w:rsidR="000A6BAC" w:rsidRPr="00AF01BA" w:rsidRDefault="000A6BAC" w:rsidP="00864A81">
            <w:pPr>
              <w:jc w:val="center"/>
              <w:rPr>
                <w:b/>
                <w:sz w:val="18"/>
                <w:szCs w:val="18"/>
              </w:rPr>
            </w:pPr>
            <w:r w:rsidRPr="00AF01BA">
              <w:rPr>
                <w:b/>
                <w:sz w:val="18"/>
                <w:szCs w:val="18"/>
              </w:rPr>
              <w:t>Requirement</w:t>
            </w:r>
          </w:p>
        </w:tc>
        <w:tc>
          <w:tcPr>
            <w:tcW w:w="561" w:type="pct"/>
            <w:shd w:val="clear" w:color="auto" w:fill="D9D9D9" w:themeFill="background1" w:themeFillShade="D9"/>
            <w:vAlign w:val="center"/>
          </w:tcPr>
          <w:p w:rsidR="000A6BAC" w:rsidRPr="00AF01BA" w:rsidRDefault="000A6BAC" w:rsidP="00864A81">
            <w:pPr>
              <w:jc w:val="center"/>
              <w:rPr>
                <w:b/>
                <w:sz w:val="18"/>
                <w:szCs w:val="18"/>
              </w:rPr>
            </w:pPr>
            <w:r w:rsidRPr="00AF01BA">
              <w:rPr>
                <w:b/>
                <w:sz w:val="18"/>
                <w:szCs w:val="18"/>
              </w:rPr>
              <w:t>Feedback</w:t>
            </w:r>
          </w:p>
        </w:tc>
      </w:tr>
      <w:tr w:rsidR="000A6BAC" w:rsidRPr="003C1D69" w:rsidTr="00864A81">
        <w:trPr>
          <w:trHeight w:val="70"/>
        </w:trPr>
        <w:tc>
          <w:tcPr>
            <w:tcW w:w="396" w:type="pct"/>
          </w:tcPr>
          <w:p w:rsidR="000A6BAC" w:rsidRPr="00582575" w:rsidRDefault="000A6BAC" w:rsidP="00864A81">
            <w:pPr>
              <w:jc w:val="center"/>
            </w:pPr>
          </w:p>
        </w:tc>
        <w:tc>
          <w:tcPr>
            <w:tcW w:w="4043" w:type="pct"/>
          </w:tcPr>
          <w:p w:rsidR="000A6BAC" w:rsidRPr="002267AA" w:rsidRDefault="000A6BAC" w:rsidP="006E7874">
            <w:pPr>
              <w:jc w:val="both"/>
              <w:rPr>
                <w:b/>
              </w:rPr>
            </w:pPr>
          </w:p>
        </w:tc>
        <w:tc>
          <w:tcPr>
            <w:tcW w:w="561" w:type="pct"/>
          </w:tcPr>
          <w:p w:rsidR="000A6BAC" w:rsidRPr="003C1D69" w:rsidRDefault="000A6BAC" w:rsidP="00864A81"/>
        </w:tc>
      </w:tr>
    </w:tbl>
    <w:p w:rsidR="000A6BAC" w:rsidRPr="00A846CD" w:rsidRDefault="000A6BAC" w:rsidP="00582575"/>
    <w:p w:rsidR="00FB179B" w:rsidRDefault="00FB179B">
      <w:pPr>
        <w:rPr>
          <w:rFonts w:asciiTheme="majorHAnsi" w:eastAsiaTheme="majorEastAsia" w:hAnsiTheme="majorHAnsi" w:cstheme="majorBidi"/>
          <w:b/>
          <w:bCs/>
          <w:color w:val="365F91" w:themeColor="accent1" w:themeShade="BF"/>
          <w:sz w:val="28"/>
          <w:szCs w:val="28"/>
        </w:rPr>
      </w:pPr>
    </w:p>
    <w:p w:rsidR="009F329F" w:rsidRDefault="009F329F">
      <w:pPr>
        <w:rPr>
          <w:highlight w:val="yellow"/>
        </w:rPr>
      </w:pPr>
      <w:r>
        <w:rPr>
          <w:highlight w:val="yellow"/>
        </w:rPr>
        <w:br w:type="page"/>
      </w:r>
    </w:p>
    <w:p w:rsidR="00FB179B" w:rsidRDefault="00FB179B" w:rsidP="00FB179B">
      <w:r w:rsidRPr="00A846CD">
        <w:rPr>
          <w:highlight w:val="yellow"/>
        </w:rPr>
        <w:t>3.</w:t>
      </w:r>
      <w:r w:rsidR="00864A81">
        <w:rPr>
          <w:highlight w:val="yellow"/>
        </w:rPr>
        <w:t xml:space="preserve">5 </w:t>
      </w:r>
      <w:r>
        <w:rPr>
          <w:highlight w:val="yellow"/>
        </w:rPr>
        <w:t>CPR</w:t>
      </w:r>
      <w:r w:rsidRPr="00A846CD">
        <w:rPr>
          <w:highlight w:val="yellow"/>
        </w:rPr>
        <w:t xml:space="preserve"> (Personal Financing</w:t>
      </w:r>
      <w:r>
        <w:rPr>
          <w:highlight w:val="yellow"/>
        </w:rPr>
        <w:t xml:space="preserve"> and Increase Loan Limit</w:t>
      </w:r>
      <w:r w:rsidRPr="00A846CD">
        <w:rPr>
          <w:highlight w:val="yellow"/>
        </w:rPr>
        <w:t>)</w:t>
      </w:r>
    </w:p>
    <w:tbl>
      <w:tblPr>
        <w:tblStyle w:val="TableGrid"/>
        <w:tblW w:w="5000" w:type="pct"/>
        <w:tblLook w:val="04A0" w:firstRow="1" w:lastRow="0" w:firstColumn="1" w:lastColumn="0" w:noHBand="0" w:noVBand="1"/>
      </w:tblPr>
      <w:tblGrid>
        <w:gridCol w:w="1069"/>
        <w:gridCol w:w="11568"/>
        <w:gridCol w:w="1537"/>
      </w:tblGrid>
      <w:tr w:rsidR="00FB179B" w:rsidRPr="00491F72" w:rsidTr="00864A81">
        <w:trPr>
          <w:tblHeader/>
        </w:trPr>
        <w:tc>
          <w:tcPr>
            <w:tcW w:w="396" w:type="pct"/>
            <w:shd w:val="clear" w:color="auto" w:fill="D9D9D9" w:themeFill="background1" w:themeFillShade="D9"/>
            <w:vAlign w:val="center"/>
          </w:tcPr>
          <w:p w:rsidR="00FB179B" w:rsidRPr="00AF01BA" w:rsidRDefault="00FB179B" w:rsidP="00864A81">
            <w:pPr>
              <w:jc w:val="center"/>
              <w:rPr>
                <w:b/>
                <w:sz w:val="18"/>
                <w:szCs w:val="18"/>
              </w:rPr>
            </w:pPr>
            <w:r w:rsidRPr="00AF01BA">
              <w:rPr>
                <w:b/>
                <w:sz w:val="18"/>
                <w:szCs w:val="18"/>
              </w:rPr>
              <w:t>No.</w:t>
            </w:r>
          </w:p>
        </w:tc>
        <w:tc>
          <w:tcPr>
            <w:tcW w:w="4043" w:type="pct"/>
            <w:shd w:val="clear" w:color="auto" w:fill="D9D9D9" w:themeFill="background1" w:themeFillShade="D9"/>
            <w:vAlign w:val="center"/>
          </w:tcPr>
          <w:p w:rsidR="00FB179B" w:rsidRPr="00AF01BA" w:rsidRDefault="00FB179B" w:rsidP="00864A81">
            <w:pPr>
              <w:jc w:val="center"/>
              <w:rPr>
                <w:b/>
                <w:sz w:val="18"/>
                <w:szCs w:val="18"/>
              </w:rPr>
            </w:pPr>
            <w:r w:rsidRPr="00AF01BA">
              <w:rPr>
                <w:b/>
                <w:sz w:val="18"/>
                <w:szCs w:val="18"/>
              </w:rPr>
              <w:t>Requirement</w:t>
            </w:r>
          </w:p>
        </w:tc>
        <w:tc>
          <w:tcPr>
            <w:tcW w:w="561" w:type="pct"/>
            <w:shd w:val="clear" w:color="auto" w:fill="D9D9D9" w:themeFill="background1" w:themeFillShade="D9"/>
            <w:vAlign w:val="center"/>
          </w:tcPr>
          <w:p w:rsidR="00FB179B" w:rsidRPr="00AF01BA" w:rsidRDefault="00FB179B" w:rsidP="00864A81">
            <w:pPr>
              <w:jc w:val="center"/>
              <w:rPr>
                <w:b/>
                <w:sz w:val="18"/>
                <w:szCs w:val="18"/>
              </w:rPr>
            </w:pPr>
            <w:r w:rsidRPr="00AF01BA">
              <w:rPr>
                <w:b/>
                <w:sz w:val="18"/>
                <w:szCs w:val="18"/>
              </w:rPr>
              <w:t>Feedback</w:t>
            </w:r>
          </w:p>
        </w:tc>
      </w:tr>
      <w:tr w:rsidR="00FB179B" w:rsidRPr="003C1D69" w:rsidTr="00864A81">
        <w:trPr>
          <w:trHeight w:val="70"/>
        </w:trPr>
        <w:tc>
          <w:tcPr>
            <w:tcW w:w="396" w:type="pct"/>
          </w:tcPr>
          <w:p w:rsidR="00FB179B" w:rsidRPr="00582575" w:rsidRDefault="00FB179B" w:rsidP="00864A81">
            <w:pPr>
              <w:jc w:val="center"/>
            </w:pPr>
          </w:p>
        </w:tc>
        <w:tc>
          <w:tcPr>
            <w:tcW w:w="4043" w:type="pct"/>
          </w:tcPr>
          <w:p w:rsidR="00FB179B" w:rsidRPr="002267AA" w:rsidRDefault="00FB179B" w:rsidP="00864A81">
            <w:pPr>
              <w:jc w:val="both"/>
              <w:rPr>
                <w:b/>
              </w:rPr>
            </w:pPr>
            <w:r>
              <w:rPr>
                <w:noProof/>
                <w:lang w:eastAsia="en-MY"/>
              </w:rPr>
              <w:drawing>
                <wp:inline distT="0" distB="0" distL="0" distR="0" wp14:anchorId="48EA3C7D" wp14:editId="5D1F6777">
                  <wp:extent cx="7188582" cy="50588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7200466" cy="5067251"/>
                          </a:xfrm>
                          <a:prstGeom prst="rect">
                            <a:avLst/>
                          </a:prstGeom>
                        </pic:spPr>
                      </pic:pic>
                    </a:graphicData>
                  </a:graphic>
                </wp:inline>
              </w:drawing>
            </w:r>
          </w:p>
        </w:tc>
        <w:tc>
          <w:tcPr>
            <w:tcW w:w="561" w:type="pct"/>
          </w:tcPr>
          <w:p w:rsidR="00FB179B" w:rsidRPr="003C1D69" w:rsidRDefault="00FB179B" w:rsidP="00864A81"/>
        </w:tc>
      </w:tr>
      <w:tr w:rsidR="00FB179B" w:rsidRPr="003C1D69" w:rsidTr="00864A81">
        <w:trPr>
          <w:trHeight w:val="70"/>
        </w:trPr>
        <w:tc>
          <w:tcPr>
            <w:tcW w:w="396" w:type="pct"/>
          </w:tcPr>
          <w:p w:rsidR="00FB179B" w:rsidRPr="00582575" w:rsidRDefault="00FB179B" w:rsidP="00864A81">
            <w:pPr>
              <w:jc w:val="center"/>
            </w:pPr>
          </w:p>
        </w:tc>
        <w:tc>
          <w:tcPr>
            <w:tcW w:w="4043" w:type="pct"/>
          </w:tcPr>
          <w:p w:rsidR="00FB179B" w:rsidRDefault="00FB179B" w:rsidP="00864A81">
            <w:pPr>
              <w:jc w:val="both"/>
              <w:rPr>
                <w:noProof/>
                <w:lang w:val="en-US" w:eastAsia="zh-CN"/>
              </w:rPr>
            </w:pPr>
            <w:r>
              <w:rPr>
                <w:noProof/>
                <w:lang w:eastAsia="en-MY"/>
              </w:rPr>
              <w:drawing>
                <wp:inline distT="0" distB="0" distL="0" distR="0" wp14:anchorId="18D13B31" wp14:editId="2DD87D0D">
                  <wp:extent cx="7155632" cy="51182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7155563" cy="5118216"/>
                          </a:xfrm>
                          <a:prstGeom prst="rect">
                            <a:avLst/>
                          </a:prstGeom>
                        </pic:spPr>
                      </pic:pic>
                    </a:graphicData>
                  </a:graphic>
                </wp:inline>
              </w:drawing>
            </w:r>
          </w:p>
        </w:tc>
        <w:tc>
          <w:tcPr>
            <w:tcW w:w="561" w:type="pct"/>
          </w:tcPr>
          <w:p w:rsidR="00FB179B" w:rsidRPr="003C1D69" w:rsidRDefault="00FB179B" w:rsidP="00864A81"/>
        </w:tc>
      </w:tr>
      <w:tr w:rsidR="00FB179B" w:rsidRPr="003C1D69" w:rsidTr="00864A81">
        <w:trPr>
          <w:trHeight w:val="70"/>
        </w:trPr>
        <w:tc>
          <w:tcPr>
            <w:tcW w:w="396" w:type="pct"/>
          </w:tcPr>
          <w:p w:rsidR="00FB179B" w:rsidRPr="00582575" w:rsidRDefault="00FB179B" w:rsidP="00864A81">
            <w:pPr>
              <w:jc w:val="center"/>
            </w:pPr>
          </w:p>
        </w:tc>
        <w:tc>
          <w:tcPr>
            <w:tcW w:w="4043" w:type="pct"/>
          </w:tcPr>
          <w:p w:rsidR="00FB179B" w:rsidRDefault="00FB179B" w:rsidP="00864A81">
            <w:pPr>
              <w:jc w:val="both"/>
              <w:rPr>
                <w:noProof/>
                <w:lang w:val="en-US" w:eastAsia="zh-CN"/>
              </w:rPr>
            </w:pPr>
            <w:r>
              <w:rPr>
                <w:noProof/>
                <w:lang w:eastAsia="en-MY"/>
              </w:rPr>
              <w:drawing>
                <wp:inline distT="0" distB="0" distL="0" distR="0" wp14:anchorId="654222AE" wp14:editId="35394793">
                  <wp:extent cx="7208632" cy="46432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7217228" cy="4648789"/>
                          </a:xfrm>
                          <a:prstGeom prst="rect">
                            <a:avLst/>
                          </a:prstGeom>
                        </pic:spPr>
                      </pic:pic>
                    </a:graphicData>
                  </a:graphic>
                </wp:inline>
              </w:drawing>
            </w:r>
          </w:p>
        </w:tc>
        <w:tc>
          <w:tcPr>
            <w:tcW w:w="561" w:type="pct"/>
          </w:tcPr>
          <w:p w:rsidR="00FB179B" w:rsidRPr="003C1D69" w:rsidRDefault="00FB179B" w:rsidP="00864A81"/>
        </w:tc>
      </w:tr>
      <w:tr w:rsidR="00FB179B" w:rsidRPr="003C1D69" w:rsidTr="00864A81">
        <w:trPr>
          <w:trHeight w:val="70"/>
        </w:trPr>
        <w:tc>
          <w:tcPr>
            <w:tcW w:w="396" w:type="pct"/>
          </w:tcPr>
          <w:p w:rsidR="00FB179B" w:rsidRPr="00582575" w:rsidRDefault="00FB179B" w:rsidP="00864A81">
            <w:pPr>
              <w:jc w:val="center"/>
            </w:pPr>
          </w:p>
        </w:tc>
        <w:tc>
          <w:tcPr>
            <w:tcW w:w="4043" w:type="pct"/>
          </w:tcPr>
          <w:p w:rsidR="00FB179B" w:rsidRDefault="00FB179B" w:rsidP="00864A81">
            <w:pPr>
              <w:jc w:val="both"/>
              <w:rPr>
                <w:noProof/>
                <w:lang w:val="en-US" w:eastAsia="zh-CN"/>
              </w:rPr>
            </w:pPr>
            <w:r>
              <w:rPr>
                <w:noProof/>
                <w:lang w:eastAsia="en-MY"/>
              </w:rPr>
              <w:drawing>
                <wp:inline distT="0" distB="0" distL="0" distR="0" wp14:anchorId="717BAE7D" wp14:editId="30E1D451">
                  <wp:extent cx="7124482" cy="45601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7117373" cy="4555574"/>
                          </a:xfrm>
                          <a:prstGeom prst="rect">
                            <a:avLst/>
                          </a:prstGeom>
                        </pic:spPr>
                      </pic:pic>
                    </a:graphicData>
                  </a:graphic>
                </wp:inline>
              </w:drawing>
            </w:r>
          </w:p>
        </w:tc>
        <w:tc>
          <w:tcPr>
            <w:tcW w:w="561" w:type="pct"/>
          </w:tcPr>
          <w:p w:rsidR="00FB179B" w:rsidRPr="003C1D69" w:rsidRDefault="00FB179B" w:rsidP="00864A81"/>
        </w:tc>
      </w:tr>
    </w:tbl>
    <w:p w:rsidR="0094694C" w:rsidRPr="00FB179B" w:rsidRDefault="0094694C" w:rsidP="00FB179B">
      <w:pPr>
        <w:rPr>
          <w:rFonts w:asciiTheme="majorHAnsi" w:eastAsiaTheme="majorEastAsia" w:hAnsiTheme="majorHAnsi" w:cstheme="majorBidi"/>
          <w:b/>
          <w:bCs/>
          <w:color w:val="365F91" w:themeColor="accent1" w:themeShade="BF"/>
          <w:sz w:val="28"/>
          <w:szCs w:val="28"/>
        </w:rPr>
        <w:sectPr w:rsidR="0094694C" w:rsidRPr="00FB179B" w:rsidSect="0094694C">
          <w:pgSz w:w="16838" w:h="11906" w:orient="landscape"/>
          <w:pgMar w:top="1440" w:right="1440" w:bottom="1411" w:left="1440" w:header="706" w:footer="706" w:gutter="0"/>
          <w:pgBorders w:offsetFrom="page">
            <w:top w:val="none" w:sz="0" w:space="0" w:color="455C00" w:shadow="1" w:frame="1"/>
            <w:left w:val="none" w:sz="0" w:space="28" w:color="0A0100" w:shadow="1"/>
            <w:bottom w:val="none" w:sz="0" w:space="13" w:color="2C5D00" w:shadow="1"/>
            <w:right w:val="none" w:sz="34" w:space="13" w:color="000004" w:shadow="1"/>
          </w:pgBorders>
          <w:cols w:space="708"/>
          <w:docGrid w:linePitch="360"/>
        </w:sectPr>
      </w:pPr>
    </w:p>
    <w:p w:rsidR="00335032" w:rsidRDefault="0070072D" w:rsidP="009D2086">
      <w:pPr>
        <w:pStyle w:val="Heading1"/>
        <w:numPr>
          <w:ilvl w:val="0"/>
          <w:numId w:val="2"/>
        </w:numPr>
        <w:ind w:left="426" w:hanging="426"/>
        <w:jc w:val="both"/>
      </w:pPr>
      <w:r>
        <w:t xml:space="preserve"> </w:t>
      </w:r>
      <w:r w:rsidR="00335032">
        <w:t>User Case</w:t>
      </w:r>
      <w:bookmarkEnd w:id="20"/>
    </w:p>
    <w:p w:rsidR="00C13ECC" w:rsidRDefault="00227230" w:rsidP="001531DB">
      <w:pPr>
        <w:pStyle w:val="Heading2"/>
        <w:jc w:val="both"/>
      </w:pPr>
      <w:bookmarkStart w:id="24" w:name="_Toc475004344"/>
      <w:r>
        <w:t>4</w:t>
      </w:r>
      <w:r w:rsidR="00C13ECC">
        <w:t>.1 Index</w:t>
      </w:r>
      <w:bookmarkEnd w:id="24"/>
    </w:p>
    <w:tbl>
      <w:tblPr>
        <w:tblStyle w:val="TableGrid"/>
        <w:tblW w:w="0" w:type="auto"/>
        <w:tblLook w:val="04A0" w:firstRow="1" w:lastRow="0" w:firstColumn="1" w:lastColumn="0" w:noHBand="0" w:noVBand="1"/>
      </w:tblPr>
      <w:tblGrid>
        <w:gridCol w:w="1406"/>
        <w:gridCol w:w="2388"/>
        <w:gridCol w:w="3331"/>
        <w:gridCol w:w="2117"/>
      </w:tblGrid>
      <w:tr w:rsidR="00373A4E" w:rsidTr="00373A4E">
        <w:tc>
          <w:tcPr>
            <w:tcW w:w="1406" w:type="dxa"/>
            <w:shd w:val="clear" w:color="auto" w:fill="B8CCE4" w:themeFill="accent1" w:themeFillTint="66"/>
          </w:tcPr>
          <w:p w:rsidR="00C13ECC" w:rsidRPr="00C13ECC" w:rsidRDefault="00C13ECC" w:rsidP="00C13ECC">
            <w:pPr>
              <w:rPr>
                <w:b/>
                <w:color w:val="595959" w:themeColor="text1" w:themeTint="A6"/>
              </w:rPr>
            </w:pPr>
            <w:r w:rsidRPr="00C13ECC">
              <w:rPr>
                <w:b/>
                <w:color w:val="595959" w:themeColor="text1" w:themeTint="A6"/>
              </w:rPr>
              <w:t>#</w:t>
            </w:r>
          </w:p>
        </w:tc>
        <w:tc>
          <w:tcPr>
            <w:tcW w:w="2388" w:type="dxa"/>
            <w:shd w:val="clear" w:color="auto" w:fill="B8CCE4" w:themeFill="accent1" w:themeFillTint="66"/>
          </w:tcPr>
          <w:p w:rsidR="00C13ECC" w:rsidRPr="00C13ECC" w:rsidRDefault="00C13ECC" w:rsidP="00C13ECC">
            <w:pPr>
              <w:rPr>
                <w:b/>
                <w:color w:val="595959" w:themeColor="text1" w:themeTint="A6"/>
              </w:rPr>
            </w:pPr>
            <w:r w:rsidRPr="00C13ECC">
              <w:rPr>
                <w:b/>
                <w:color w:val="595959" w:themeColor="text1" w:themeTint="A6"/>
              </w:rPr>
              <w:t>Use Case ID</w:t>
            </w:r>
          </w:p>
        </w:tc>
        <w:tc>
          <w:tcPr>
            <w:tcW w:w="3331" w:type="dxa"/>
            <w:shd w:val="clear" w:color="auto" w:fill="B8CCE4" w:themeFill="accent1" w:themeFillTint="66"/>
          </w:tcPr>
          <w:p w:rsidR="00C13ECC" w:rsidRPr="00C13ECC" w:rsidRDefault="00C13ECC" w:rsidP="00C13ECC">
            <w:pPr>
              <w:rPr>
                <w:b/>
                <w:color w:val="595959" w:themeColor="text1" w:themeTint="A6"/>
              </w:rPr>
            </w:pPr>
            <w:r w:rsidRPr="00C13ECC">
              <w:rPr>
                <w:b/>
                <w:color w:val="595959" w:themeColor="text1" w:themeTint="A6"/>
              </w:rPr>
              <w:t>Use Case Name</w:t>
            </w:r>
          </w:p>
        </w:tc>
        <w:tc>
          <w:tcPr>
            <w:tcW w:w="2117" w:type="dxa"/>
            <w:shd w:val="clear" w:color="auto" w:fill="B8CCE4" w:themeFill="accent1" w:themeFillTint="66"/>
          </w:tcPr>
          <w:p w:rsidR="00C13ECC" w:rsidRPr="00C13ECC" w:rsidRDefault="00C13ECC" w:rsidP="00C13ECC">
            <w:pPr>
              <w:rPr>
                <w:b/>
                <w:color w:val="595959" w:themeColor="text1" w:themeTint="A6"/>
              </w:rPr>
            </w:pPr>
            <w:r w:rsidRPr="00C13ECC">
              <w:rPr>
                <w:b/>
                <w:color w:val="595959" w:themeColor="text1" w:themeTint="A6"/>
              </w:rPr>
              <w:t>Use Case Description</w:t>
            </w:r>
          </w:p>
        </w:tc>
      </w:tr>
      <w:tr w:rsidR="00373A4E" w:rsidTr="00373A4E">
        <w:tc>
          <w:tcPr>
            <w:tcW w:w="1406" w:type="dxa"/>
          </w:tcPr>
          <w:p w:rsidR="00C13ECC" w:rsidRPr="00373A4E" w:rsidRDefault="003506E5" w:rsidP="00C13ECC">
            <w:pPr>
              <w:rPr>
                <w:i/>
                <w:color w:val="31849B" w:themeColor="accent5" w:themeShade="BF"/>
              </w:rPr>
            </w:pPr>
            <w:r>
              <w:rPr>
                <w:i/>
                <w:color w:val="31849B" w:themeColor="accent5" w:themeShade="BF"/>
              </w:rPr>
              <w:t>1</w:t>
            </w:r>
          </w:p>
        </w:tc>
        <w:tc>
          <w:tcPr>
            <w:tcW w:w="2388" w:type="dxa"/>
          </w:tcPr>
          <w:p w:rsidR="00C13ECC" w:rsidRPr="00373A4E" w:rsidRDefault="003506E5" w:rsidP="00C13ECC">
            <w:pPr>
              <w:rPr>
                <w:i/>
                <w:color w:val="31849B" w:themeColor="accent5" w:themeShade="BF"/>
              </w:rPr>
            </w:pPr>
            <w:r>
              <w:rPr>
                <w:i/>
                <w:color w:val="31849B" w:themeColor="accent5" w:themeShade="BF"/>
              </w:rPr>
              <w:t>EXP-001</w:t>
            </w:r>
          </w:p>
        </w:tc>
        <w:tc>
          <w:tcPr>
            <w:tcW w:w="3331" w:type="dxa"/>
          </w:tcPr>
          <w:p w:rsidR="00C13ECC" w:rsidRPr="00373A4E" w:rsidRDefault="003506E5" w:rsidP="00C13ECC">
            <w:pPr>
              <w:rPr>
                <w:i/>
                <w:color w:val="31849B" w:themeColor="accent5" w:themeShade="BF"/>
              </w:rPr>
            </w:pPr>
            <w:r>
              <w:rPr>
                <w:i/>
                <w:color w:val="31849B" w:themeColor="accent5" w:themeShade="BF"/>
              </w:rPr>
              <w:t>Increase Loan Limit</w:t>
            </w:r>
          </w:p>
        </w:tc>
        <w:tc>
          <w:tcPr>
            <w:tcW w:w="2117" w:type="dxa"/>
          </w:tcPr>
          <w:p w:rsidR="00C13ECC" w:rsidRPr="00373A4E" w:rsidRDefault="003506E5" w:rsidP="00375568">
            <w:pPr>
              <w:rPr>
                <w:i/>
                <w:color w:val="31849B" w:themeColor="accent5" w:themeShade="BF"/>
              </w:rPr>
            </w:pPr>
            <w:r>
              <w:rPr>
                <w:i/>
                <w:color w:val="31849B" w:themeColor="accent5" w:themeShade="BF"/>
              </w:rPr>
              <w:t xml:space="preserve">Customer to perform Increase Loan Limit by uploading latest income document </w:t>
            </w:r>
          </w:p>
        </w:tc>
      </w:tr>
    </w:tbl>
    <w:p w:rsidR="00C13ECC" w:rsidRDefault="00C13ECC" w:rsidP="00C13ECC"/>
    <w:p w:rsidR="00C13ECC" w:rsidRPr="00C13ECC" w:rsidRDefault="00227230" w:rsidP="001531DB">
      <w:pPr>
        <w:pStyle w:val="Heading2"/>
        <w:jc w:val="both"/>
      </w:pPr>
      <w:bookmarkStart w:id="25" w:name="_Toc475004345"/>
      <w:r>
        <w:t>4</w:t>
      </w:r>
      <w:r w:rsidR="00C13ECC">
        <w:t>.</w:t>
      </w:r>
      <w:r>
        <w:t>2</w:t>
      </w:r>
      <w:r w:rsidR="00C13ECC">
        <w:t xml:space="preserve"> Use Case Description</w:t>
      </w:r>
      <w:bookmarkEnd w:id="25"/>
    </w:p>
    <w:tbl>
      <w:tblPr>
        <w:tblStyle w:val="TableGrid"/>
        <w:tblW w:w="9180" w:type="dxa"/>
        <w:tblLook w:val="04A0" w:firstRow="1" w:lastRow="0" w:firstColumn="1" w:lastColumn="0" w:noHBand="0" w:noVBand="1"/>
      </w:tblPr>
      <w:tblGrid>
        <w:gridCol w:w="1927"/>
        <w:gridCol w:w="7253"/>
      </w:tblGrid>
      <w:tr w:rsidR="00335032" w:rsidRPr="00335032" w:rsidTr="003254DA">
        <w:tc>
          <w:tcPr>
            <w:tcW w:w="1927" w:type="dxa"/>
            <w:shd w:val="clear" w:color="auto" w:fill="DBE5F1" w:themeFill="accent1" w:themeFillTint="33"/>
          </w:tcPr>
          <w:p w:rsidR="00335032" w:rsidRPr="003254DA" w:rsidRDefault="00335032" w:rsidP="000348AA">
            <w:pPr>
              <w:rPr>
                <w:b/>
                <w:color w:val="595959" w:themeColor="text1" w:themeTint="A6"/>
              </w:rPr>
            </w:pPr>
            <w:r w:rsidRPr="003254DA">
              <w:rPr>
                <w:b/>
                <w:color w:val="595959" w:themeColor="text1" w:themeTint="A6"/>
              </w:rPr>
              <w:t xml:space="preserve">User Case </w:t>
            </w:r>
            <w:r w:rsidRPr="004D788B">
              <w:rPr>
                <w:rFonts w:asciiTheme="majorHAnsi" w:eastAsiaTheme="majorEastAsia" w:hAnsiTheme="majorHAnsi" w:cstheme="majorBidi"/>
                <w:b/>
                <w:color w:val="595959" w:themeColor="text1" w:themeTint="A6"/>
              </w:rPr>
              <w:t>ID/Name</w:t>
            </w:r>
          </w:p>
        </w:tc>
        <w:tc>
          <w:tcPr>
            <w:tcW w:w="7253" w:type="dxa"/>
          </w:tcPr>
          <w:p w:rsidR="00335032" w:rsidRPr="003254DA" w:rsidRDefault="003506E5" w:rsidP="000348AA">
            <w:pPr>
              <w:rPr>
                <w:i/>
                <w:color w:val="595959" w:themeColor="text1" w:themeTint="A6"/>
              </w:rPr>
            </w:pPr>
            <w:r>
              <w:rPr>
                <w:i/>
                <w:color w:val="31849B" w:themeColor="accent5" w:themeShade="BF"/>
              </w:rPr>
              <w:t>EXP-001 / Increase Loan Limit</w:t>
            </w:r>
          </w:p>
        </w:tc>
      </w:tr>
      <w:tr w:rsidR="00335032" w:rsidRPr="00335032" w:rsidTr="003254DA">
        <w:tc>
          <w:tcPr>
            <w:tcW w:w="1927" w:type="dxa"/>
            <w:shd w:val="clear" w:color="auto" w:fill="DBE5F1" w:themeFill="accent1" w:themeFillTint="33"/>
          </w:tcPr>
          <w:p w:rsidR="00335032" w:rsidRPr="003254DA" w:rsidRDefault="00335032" w:rsidP="000348AA">
            <w:pPr>
              <w:rPr>
                <w:rFonts w:asciiTheme="majorHAnsi" w:eastAsiaTheme="majorEastAsia" w:hAnsiTheme="majorHAnsi" w:cstheme="majorBidi"/>
                <w:b/>
                <w:color w:val="595959" w:themeColor="text1" w:themeTint="A6"/>
              </w:rPr>
            </w:pPr>
            <w:r w:rsidRPr="003254DA">
              <w:rPr>
                <w:rFonts w:asciiTheme="majorHAnsi" w:eastAsiaTheme="majorEastAsia" w:hAnsiTheme="majorHAnsi" w:cstheme="majorBidi"/>
                <w:b/>
                <w:color w:val="595959" w:themeColor="text1" w:themeTint="A6"/>
              </w:rPr>
              <w:t>Use Case Description</w:t>
            </w:r>
          </w:p>
        </w:tc>
        <w:tc>
          <w:tcPr>
            <w:tcW w:w="7253" w:type="dxa"/>
          </w:tcPr>
          <w:p w:rsidR="00335032" w:rsidRPr="003254DA" w:rsidRDefault="003506E5" w:rsidP="000348AA">
            <w:pPr>
              <w:rPr>
                <w:i/>
                <w:color w:val="595959" w:themeColor="text1" w:themeTint="A6"/>
              </w:rPr>
            </w:pPr>
            <w:r w:rsidRPr="003506E5">
              <w:rPr>
                <w:i/>
                <w:color w:val="31849B" w:themeColor="accent5" w:themeShade="BF"/>
              </w:rPr>
              <w:t>Customer to perform Increase Loan Limit by uploading latest income document</w:t>
            </w:r>
          </w:p>
        </w:tc>
      </w:tr>
      <w:tr w:rsidR="00335032" w:rsidRPr="00335032" w:rsidTr="003254DA">
        <w:tc>
          <w:tcPr>
            <w:tcW w:w="1927" w:type="dxa"/>
            <w:shd w:val="clear" w:color="auto" w:fill="DBE5F1" w:themeFill="accent1" w:themeFillTint="33"/>
          </w:tcPr>
          <w:p w:rsidR="00335032" w:rsidRPr="003254DA" w:rsidRDefault="00335032" w:rsidP="000348AA">
            <w:pPr>
              <w:rPr>
                <w:rFonts w:asciiTheme="majorHAnsi" w:eastAsiaTheme="majorEastAsia" w:hAnsiTheme="majorHAnsi" w:cstheme="majorBidi"/>
                <w:b/>
                <w:color w:val="595959" w:themeColor="text1" w:themeTint="A6"/>
              </w:rPr>
            </w:pPr>
            <w:r w:rsidRPr="003254DA">
              <w:rPr>
                <w:rFonts w:asciiTheme="majorHAnsi" w:eastAsiaTheme="majorEastAsia" w:hAnsiTheme="majorHAnsi" w:cstheme="majorBidi"/>
                <w:b/>
                <w:color w:val="595959" w:themeColor="text1" w:themeTint="A6"/>
              </w:rPr>
              <w:t>Actor(s)</w:t>
            </w:r>
          </w:p>
        </w:tc>
        <w:tc>
          <w:tcPr>
            <w:tcW w:w="7253" w:type="dxa"/>
          </w:tcPr>
          <w:p w:rsidR="009007CB" w:rsidRPr="003254DA" w:rsidRDefault="003506E5" w:rsidP="000348AA">
            <w:pPr>
              <w:rPr>
                <w:i/>
                <w:color w:val="595959" w:themeColor="text1" w:themeTint="A6"/>
              </w:rPr>
            </w:pPr>
            <w:r>
              <w:rPr>
                <w:i/>
                <w:color w:val="31849B" w:themeColor="accent5" w:themeShade="BF"/>
              </w:rPr>
              <w:t>AS400</w:t>
            </w:r>
          </w:p>
        </w:tc>
      </w:tr>
      <w:tr w:rsidR="004D788B" w:rsidRPr="00335032" w:rsidTr="003254DA">
        <w:tc>
          <w:tcPr>
            <w:tcW w:w="1927" w:type="dxa"/>
            <w:shd w:val="clear" w:color="auto" w:fill="DBE5F1" w:themeFill="accent1" w:themeFillTint="33"/>
          </w:tcPr>
          <w:p w:rsidR="004D788B" w:rsidRPr="003254DA" w:rsidRDefault="004D788B" w:rsidP="000348AA">
            <w:pPr>
              <w:rPr>
                <w:rFonts w:asciiTheme="majorHAnsi" w:eastAsiaTheme="majorEastAsia" w:hAnsiTheme="majorHAnsi" w:cstheme="majorBidi"/>
                <w:b/>
                <w:color w:val="595959" w:themeColor="text1" w:themeTint="A6"/>
              </w:rPr>
            </w:pPr>
            <w:r>
              <w:rPr>
                <w:rFonts w:asciiTheme="majorHAnsi" w:eastAsiaTheme="majorEastAsia" w:hAnsiTheme="majorHAnsi" w:cstheme="majorBidi"/>
                <w:b/>
                <w:color w:val="595959" w:themeColor="text1" w:themeTint="A6"/>
              </w:rPr>
              <w:t>Pre</w:t>
            </w:r>
            <w:r w:rsidR="007F1509">
              <w:rPr>
                <w:rFonts w:asciiTheme="majorHAnsi" w:eastAsiaTheme="majorEastAsia" w:hAnsiTheme="majorHAnsi" w:cstheme="majorBidi"/>
                <w:b/>
                <w:color w:val="595959" w:themeColor="text1" w:themeTint="A6"/>
              </w:rPr>
              <w:t>-</w:t>
            </w:r>
            <w:r>
              <w:rPr>
                <w:rFonts w:asciiTheme="majorHAnsi" w:eastAsiaTheme="majorEastAsia" w:hAnsiTheme="majorHAnsi" w:cstheme="majorBidi"/>
                <w:b/>
                <w:color w:val="595959" w:themeColor="text1" w:themeTint="A6"/>
              </w:rPr>
              <w:t>conditions</w:t>
            </w:r>
          </w:p>
        </w:tc>
        <w:tc>
          <w:tcPr>
            <w:tcW w:w="7253" w:type="dxa"/>
          </w:tcPr>
          <w:p w:rsidR="004D788B" w:rsidRPr="003254DA" w:rsidRDefault="003506E5" w:rsidP="005E61CD">
            <w:pPr>
              <w:rPr>
                <w:i/>
                <w:color w:val="595959" w:themeColor="text1" w:themeTint="A6"/>
              </w:rPr>
            </w:pPr>
            <w:r>
              <w:rPr>
                <w:i/>
                <w:color w:val="31849B" w:themeColor="accent5" w:themeShade="BF"/>
              </w:rPr>
              <w:t xml:space="preserve">Customer </w:t>
            </w:r>
            <w:r w:rsidR="00D72753">
              <w:rPr>
                <w:i/>
                <w:color w:val="31849B" w:themeColor="accent5" w:themeShade="BF"/>
              </w:rPr>
              <w:t xml:space="preserve">assigned with eligible loan limit for MOPED and GEP based on previous income documents. </w:t>
            </w:r>
          </w:p>
        </w:tc>
      </w:tr>
      <w:tr w:rsidR="00791E31" w:rsidRPr="00335032" w:rsidTr="003254DA">
        <w:tc>
          <w:tcPr>
            <w:tcW w:w="1927" w:type="dxa"/>
            <w:shd w:val="clear" w:color="auto" w:fill="DBE5F1" w:themeFill="accent1" w:themeFillTint="33"/>
          </w:tcPr>
          <w:p w:rsidR="00791E31" w:rsidRDefault="00791E31" w:rsidP="000348AA">
            <w:pPr>
              <w:rPr>
                <w:rFonts w:asciiTheme="majorHAnsi" w:eastAsiaTheme="majorEastAsia" w:hAnsiTheme="majorHAnsi" w:cstheme="majorBidi"/>
                <w:b/>
                <w:color w:val="595959" w:themeColor="text1" w:themeTint="A6"/>
              </w:rPr>
            </w:pPr>
            <w:r>
              <w:rPr>
                <w:rFonts w:asciiTheme="majorHAnsi" w:eastAsiaTheme="majorEastAsia" w:hAnsiTheme="majorHAnsi" w:cstheme="majorBidi"/>
                <w:b/>
                <w:color w:val="595959" w:themeColor="text1" w:themeTint="A6"/>
              </w:rPr>
              <w:t>Post</w:t>
            </w:r>
            <w:r w:rsidR="007F1509">
              <w:rPr>
                <w:rFonts w:asciiTheme="majorHAnsi" w:eastAsiaTheme="majorEastAsia" w:hAnsiTheme="majorHAnsi" w:cstheme="majorBidi"/>
                <w:b/>
                <w:color w:val="595959" w:themeColor="text1" w:themeTint="A6"/>
              </w:rPr>
              <w:t>-</w:t>
            </w:r>
            <w:r>
              <w:rPr>
                <w:rFonts w:asciiTheme="majorHAnsi" w:eastAsiaTheme="majorEastAsia" w:hAnsiTheme="majorHAnsi" w:cstheme="majorBidi"/>
                <w:b/>
                <w:color w:val="595959" w:themeColor="text1" w:themeTint="A6"/>
              </w:rPr>
              <w:t>conditions</w:t>
            </w:r>
          </w:p>
        </w:tc>
        <w:tc>
          <w:tcPr>
            <w:tcW w:w="7253" w:type="dxa"/>
          </w:tcPr>
          <w:p w:rsidR="00791E31" w:rsidRPr="004D788B" w:rsidRDefault="00D72753" w:rsidP="000348AA">
            <w:pPr>
              <w:rPr>
                <w:i/>
                <w:color w:val="595959" w:themeColor="text1" w:themeTint="A6"/>
              </w:rPr>
            </w:pPr>
            <w:r>
              <w:rPr>
                <w:i/>
                <w:color w:val="31849B" w:themeColor="accent5" w:themeShade="BF"/>
              </w:rPr>
              <w:t xml:space="preserve">Customer request to increase loan limit for MOPED and GEP by uploading the latest income document via ACS Website. </w:t>
            </w:r>
          </w:p>
        </w:tc>
      </w:tr>
      <w:tr w:rsidR="00335032" w:rsidRPr="00335032" w:rsidTr="003254DA">
        <w:tc>
          <w:tcPr>
            <w:tcW w:w="1927" w:type="dxa"/>
            <w:shd w:val="clear" w:color="auto" w:fill="DBE5F1" w:themeFill="accent1" w:themeFillTint="33"/>
          </w:tcPr>
          <w:p w:rsidR="00335032" w:rsidRPr="003254DA" w:rsidRDefault="00335032" w:rsidP="000348AA">
            <w:pPr>
              <w:rPr>
                <w:rFonts w:asciiTheme="majorHAnsi" w:eastAsiaTheme="majorEastAsia" w:hAnsiTheme="majorHAnsi" w:cstheme="majorBidi"/>
                <w:b/>
                <w:color w:val="595959" w:themeColor="text1" w:themeTint="A6"/>
              </w:rPr>
            </w:pPr>
            <w:r w:rsidRPr="003254DA">
              <w:rPr>
                <w:rFonts w:asciiTheme="majorHAnsi" w:eastAsiaTheme="majorEastAsia" w:hAnsiTheme="majorHAnsi" w:cstheme="majorBidi"/>
                <w:b/>
                <w:color w:val="595959" w:themeColor="text1" w:themeTint="A6"/>
              </w:rPr>
              <w:t>Primary Scenario</w:t>
            </w:r>
          </w:p>
        </w:tc>
        <w:tc>
          <w:tcPr>
            <w:tcW w:w="7253" w:type="dxa"/>
          </w:tcPr>
          <w:p w:rsidR="00335032" w:rsidRPr="00D72753" w:rsidRDefault="00D72753" w:rsidP="00AC64C5">
            <w:pPr>
              <w:pStyle w:val="ListParagraph"/>
              <w:numPr>
                <w:ilvl w:val="0"/>
                <w:numId w:val="15"/>
              </w:numPr>
              <w:rPr>
                <w:i/>
                <w:color w:val="595959" w:themeColor="text1" w:themeTint="A6"/>
              </w:rPr>
            </w:pPr>
            <w:r>
              <w:rPr>
                <w:i/>
                <w:color w:val="31849B" w:themeColor="accent5" w:themeShade="BF"/>
              </w:rPr>
              <w:t>Customer upgraded to AEON Member PLUS Card (</w:t>
            </w:r>
            <w:r w:rsidR="007D4775">
              <w:rPr>
                <w:i/>
                <w:color w:val="31849B" w:themeColor="accent5" w:themeShade="BF"/>
              </w:rPr>
              <w:t>XPRESS</w:t>
            </w:r>
            <w:r>
              <w:rPr>
                <w:i/>
                <w:color w:val="31849B" w:themeColor="accent5" w:themeShade="BF"/>
              </w:rPr>
              <w:t xml:space="preserve"> +) with assigned Loan Limit.</w:t>
            </w:r>
          </w:p>
          <w:p w:rsidR="00D72753" w:rsidRPr="00D72753" w:rsidRDefault="00D72753" w:rsidP="00AC64C5">
            <w:pPr>
              <w:pStyle w:val="ListParagraph"/>
              <w:numPr>
                <w:ilvl w:val="0"/>
                <w:numId w:val="15"/>
              </w:numPr>
              <w:rPr>
                <w:i/>
                <w:color w:val="595959" w:themeColor="text1" w:themeTint="A6"/>
              </w:rPr>
            </w:pPr>
            <w:r>
              <w:rPr>
                <w:i/>
                <w:color w:val="31849B" w:themeColor="accent5" w:themeShade="BF"/>
              </w:rPr>
              <w:t>Customer select “Increase Loan Limit”</w:t>
            </w:r>
          </w:p>
        </w:tc>
      </w:tr>
      <w:tr w:rsidR="00335032" w:rsidRPr="00335032" w:rsidTr="003254DA">
        <w:tc>
          <w:tcPr>
            <w:tcW w:w="1927" w:type="dxa"/>
            <w:shd w:val="clear" w:color="auto" w:fill="DBE5F1" w:themeFill="accent1" w:themeFillTint="33"/>
          </w:tcPr>
          <w:p w:rsidR="00335032" w:rsidRPr="003254DA" w:rsidRDefault="00335032" w:rsidP="000348AA">
            <w:pPr>
              <w:rPr>
                <w:rFonts w:asciiTheme="majorHAnsi" w:eastAsiaTheme="majorEastAsia" w:hAnsiTheme="majorHAnsi" w:cstheme="majorBidi"/>
                <w:b/>
                <w:color w:val="595959" w:themeColor="text1" w:themeTint="A6"/>
              </w:rPr>
            </w:pPr>
            <w:r w:rsidRPr="003254DA">
              <w:rPr>
                <w:rFonts w:asciiTheme="majorHAnsi" w:eastAsiaTheme="majorEastAsia" w:hAnsiTheme="majorHAnsi" w:cstheme="majorBidi"/>
                <w:b/>
                <w:color w:val="595959" w:themeColor="text1" w:themeTint="A6"/>
              </w:rPr>
              <w:t>Alternative Scenario</w:t>
            </w:r>
          </w:p>
        </w:tc>
        <w:tc>
          <w:tcPr>
            <w:tcW w:w="7253" w:type="dxa"/>
          </w:tcPr>
          <w:p w:rsidR="00335032" w:rsidRPr="003254DA" w:rsidRDefault="00C01929" w:rsidP="009468C6">
            <w:pPr>
              <w:rPr>
                <w:i/>
                <w:color w:val="595959" w:themeColor="text1" w:themeTint="A6"/>
              </w:rPr>
            </w:pPr>
            <w:r>
              <w:rPr>
                <w:i/>
                <w:color w:val="31849B" w:themeColor="accent5" w:themeShade="BF"/>
              </w:rPr>
              <w:t>&lt;</w:t>
            </w:r>
            <w:r w:rsidR="00335032" w:rsidRPr="00157479">
              <w:rPr>
                <w:i/>
                <w:color w:val="31849B" w:themeColor="accent5" w:themeShade="BF"/>
              </w:rPr>
              <w:t xml:space="preserve">Alternative option available for user to </w:t>
            </w:r>
            <w:r w:rsidR="009468C6">
              <w:rPr>
                <w:i/>
                <w:color w:val="31849B" w:themeColor="accent5" w:themeShade="BF"/>
              </w:rPr>
              <w:t>select</w:t>
            </w:r>
            <w:r w:rsidR="009468C6" w:rsidRPr="00157479">
              <w:rPr>
                <w:i/>
                <w:color w:val="31849B" w:themeColor="accent5" w:themeShade="BF"/>
              </w:rPr>
              <w:t xml:space="preserve"> </w:t>
            </w:r>
            <w:r w:rsidR="00335032" w:rsidRPr="00157479">
              <w:rPr>
                <w:i/>
                <w:color w:val="31849B" w:themeColor="accent5" w:themeShade="BF"/>
              </w:rPr>
              <w:t>based on “Primary Scenario” information.</w:t>
            </w:r>
            <w:r>
              <w:rPr>
                <w:i/>
                <w:color w:val="31849B" w:themeColor="accent5" w:themeShade="BF"/>
              </w:rPr>
              <w:t>&gt;</w:t>
            </w:r>
          </w:p>
        </w:tc>
      </w:tr>
      <w:tr w:rsidR="00335032" w:rsidRPr="00335032" w:rsidTr="00CA4F01">
        <w:trPr>
          <w:trHeight w:val="161"/>
        </w:trPr>
        <w:tc>
          <w:tcPr>
            <w:tcW w:w="1927" w:type="dxa"/>
            <w:shd w:val="clear" w:color="auto" w:fill="DBE5F1" w:themeFill="accent1" w:themeFillTint="33"/>
          </w:tcPr>
          <w:p w:rsidR="00335032" w:rsidRPr="003254DA" w:rsidRDefault="00335032" w:rsidP="000348AA">
            <w:pPr>
              <w:rPr>
                <w:rFonts w:asciiTheme="majorHAnsi" w:eastAsiaTheme="majorEastAsia" w:hAnsiTheme="majorHAnsi" w:cstheme="majorBidi"/>
                <w:b/>
                <w:color w:val="595959" w:themeColor="text1" w:themeTint="A6"/>
              </w:rPr>
            </w:pPr>
            <w:r w:rsidRPr="003254DA">
              <w:rPr>
                <w:rFonts w:asciiTheme="majorHAnsi" w:eastAsiaTheme="majorEastAsia" w:hAnsiTheme="majorHAnsi" w:cstheme="majorBidi"/>
                <w:b/>
                <w:color w:val="595959" w:themeColor="text1" w:themeTint="A6"/>
              </w:rPr>
              <w:t>Exception</w:t>
            </w:r>
          </w:p>
        </w:tc>
        <w:tc>
          <w:tcPr>
            <w:tcW w:w="7253" w:type="dxa"/>
          </w:tcPr>
          <w:p w:rsidR="00335032" w:rsidRPr="003254DA" w:rsidRDefault="00C01929" w:rsidP="00CA4F01">
            <w:pPr>
              <w:rPr>
                <w:i/>
                <w:color w:val="595959" w:themeColor="text1" w:themeTint="A6"/>
              </w:rPr>
            </w:pPr>
            <w:r>
              <w:rPr>
                <w:i/>
                <w:color w:val="31849B" w:themeColor="accent5" w:themeShade="BF"/>
              </w:rPr>
              <w:t>&lt;</w:t>
            </w:r>
            <w:r w:rsidR="00CA4F01">
              <w:rPr>
                <w:i/>
                <w:color w:val="31849B" w:themeColor="accent5" w:themeShade="BF"/>
              </w:rPr>
              <w:t>Condition where any error or exception while doing the “primary scenario”</w:t>
            </w:r>
            <w:r w:rsidR="00157479" w:rsidRPr="00157479">
              <w:rPr>
                <w:i/>
                <w:color w:val="31849B" w:themeColor="accent5" w:themeShade="BF"/>
              </w:rPr>
              <w:t>.</w:t>
            </w:r>
            <w:r>
              <w:rPr>
                <w:i/>
                <w:color w:val="31849B" w:themeColor="accent5" w:themeShade="BF"/>
              </w:rPr>
              <w:t>&gt;</w:t>
            </w:r>
          </w:p>
        </w:tc>
      </w:tr>
      <w:tr w:rsidR="00335032" w:rsidRPr="00335032" w:rsidTr="003254DA">
        <w:tc>
          <w:tcPr>
            <w:tcW w:w="1927" w:type="dxa"/>
            <w:shd w:val="clear" w:color="auto" w:fill="DBE5F1" w:themeFill="accent1" w:themeFillTint="33"/>
          </w:tcPr>
          <w:p w:rsidR="00335032" w:rsidRPr="003254DA" w:rsidRDefault="00335032" w:rsidP="000348AA">
            <w:pPr>
              <w:rPr>
                <w:rFonts w:asciiTheme="majorHAnsi" w:eastAsiaTheme="majorEastAsia" w:hAnsiTheme="majorHAnsi" w:cstheme="majorBidi"/>
                <w:b/>
                <w:color w:val="595959" w:themeColor="text1" w:themeTint="A6"/>
              </w:rPr>
            </w:pPr>
            <w:r w:rsidRPr="003254DA">
              <w:rPr>
                <w:rFonts w:asciiTheme="majorHAnsi" w:eastAsiaTheme="majorEastAsia" w:hAnsiTheme="majorHAnsi" w:cstheme="majorBidi"/>
                <w:b/>
                <w:color w:val="595959" w:themeColor="text1" w:themeTint="A6"/>
              </w:rPr>
              <w:t>Business Rule</w:t>
            </w:r>
          </w:p>
        </w:tc>
        <w:tc>
          <w:tcPr>
            <w:tcW w:w="7253" w:type="dxa"/>
          </w:tcPr>
          <w:p w:rsidR="00335032" w:rsidRPr="003254DA" w:rsidRDefault="00C01929" w:rsidP="000348AA">
            <w:pPr>
              <w:rPr>
                <w:i/>
                <w:color w:val="595959" w:themeColor="text1" w:themeTint="A6"/>
              </w:rPr>
            </w:pPr>
            <w:r>
              <w:rPr>
                <w:i/>
                <w:color w:val="31849B" w:themeColor="accent5" w:themeShade="BF"/>
              </w:rPr>
              <w:t>&lt;</w:t>
            </w:r>
            <w:r w:rsidR="004D788B" w:rsidRPr="00157479">
              <w:rPr>
                <w:i/>
                <w:color w:val="31849B" w:themeColor="accent5" w:themeShade="BF"/>
              </w:rPr>
              <w:t>Are there any business rules involved in this scenario e.g. qualify that customer eligible for discount</w:t>
            </w:r>
            <w:r w:rsidR="00157479" w:rsidRPr="00157479">
              <w:rPr>
                <w:i/>
                <w:color w:val="31849B" w:themeColor="accent5" w:themeShade="BF"/>
              </w:rPr>
              <w:t>.</w:t>
            </w:r>
            <w:r>
              <w:rPr>
                <w:i/>
                <w:color w:val="31849B" w:themeColor="accent5" w:themeShade="BF"/>
              </w:rPr>
              <w:t>&gt;</w:t>
            </w:r>
          </w:p>
        </w:tc>
      </w:tr>
      <w:tr w:rsidR="00335032" w:rsidRPr="00335032" w:rsidTr="003254DA">
        <w:tc>
          <w:tcPr>
            <w:tcW w:w="1927" w:type="dxa"/>
            <w:shd w:val="clear" w:color="auto" w:fill="DBE5F1" w:themeFill="accent1" w:themeFillTint="33"/>
          </w:tcPr>
          <w:p w:rsidR="00335032" w:rsidRPr="003254DA" w:rsidRDefault="00335032" w:rsidP="000348AA">
            <w:pPr>
              <w:rPr>
                <w:rFonts w:asciiTheme="majorHAnsi" w:eastAsiaTheme="majorEastAsia" w:hAnsiTheme="majorHAnsi" w:cstheme="majorBidi"/>
                <w:b/>
                <w:color w:val="595959" w:themeColor="text1" w:themeTint="A6"/>
              </w:rPr>
            </w:pPr>
            <w:r w:rsidRPr="003254DA">
              <w:rPr>
                <w:rFonts w:asciiTheme="majorHAnsi" w:eastAsiaTheme="majorEastAsia" w:hAnsiTheme="majorHAnsi" w:cstheme="majorBidi"/>
                <w:b/>
                <w:color w:val="595959" w:themeColor="text1" w:themeTint="A6"/>
              </w:rPr>
              <w:t>Proposed Screen</w:t>
            </w:r>
          </w:p>
        </w:tc>
        <w:tc>
          <w:tcPr>
            <w:tcW w:w="7253" w:type="dxa"/>
          </w:tcPr>
          <w:p w:rsidR="00335032" w:rsidRPr="003254DA" w:rsidRDefault="00C01929" w:rsidP="000348AA">
            <w:pPr>
              <w:rPr>
                <w:i/>
                <w:color w:val="595959" w:themeColor="text1" w:themeTint="A6"/>
              </w:rPr>
            </w:pPr>
            <w:r>
              <w:rPr>
                <w:i/>
                <w:color w:val="31849B" w:themeColor="accent5" w:themeShade="BF"/>
              </w:rPr>
              <w:t>&lt;</w:t>
            </w:r>
            <w:r w:rsidR="00335032" w:rsidRPr="00157479">
              <w:rPr>
                <w:i/>
                <w:color w:val="31849B" w:themeColor="accent5" w:themeShade="BF"/>
              </w:rPr>
              <w:t>Figure No (multiple screen can be provided).</w:t>
            </w:r>
            <w:r>
              <w:rPr>
                <w:i/>
                <w:color w:val="31849B" w:themeColor="accent5" w:themeShade="BF"/>
              </w:rPr>
              <w:t>&gt;</w:t>
            </w:r>
          </w:p>
        </w:tc>
      </w:tr>
    </w:tbl>
    <w:p w:rsidR="00FD2671" w:rsidRDefault="00FD2671" w:rsidP="009D2086">
      <w:pPr>
        <w:pStyle w:val="Heading1"/>
        <w:numPr>
          <w:ilvl w:val="0"/>
          <w:numId w:val="2"/>
        </w:numPr>
        <w:ind w:left="426" w:hanging="426"/>
      </w:pPr>
      <w:bookmarkStart w:id="26" w:name="_Toc475004346"/>
      <w:r>
        <w:t>Data Requirements</w:t>
      </w:r>
      <w:bookmarkEnd w:id="26"/>
    </w:p>
    <w:p w:rsidR="00FD2671" w:rsidRPr="00241F06" w:rsidRDefault="00241F06" w:rsidP="001531DB">
      <w:pPr>
        <w:jc w:val="both"/>
        <w:rPr>
          <w:i/>
          <w:color w:val="31849B" w:themeColor="accent5" w:themeShade="BF"/>
        </w:rPr>
      </w:pPr>
      <w:r w:rsidRPr="00241F06">
        <w:rPr>
          <w:i/>
          <w:color w:val="31849B" w:themeColor="accent5" w:themeShade="BF"/>
        </w:rPr>
        <w:t>&lt;</w:t>
      </w:r>
      <w:r>
        <w:rPr>
          <w:i/>
          <w:color w:val="31849B" w:themeColor="accent5" w:themeShade="BF"/>
        </w:rPr>
        <w:t xml:space="preserve">This section is relevant </w:t>
      </w:r>
      <w:r w:rsidRPr="00241F06">
        <w:rPr>
          <w:i/>
          <w:color w:val="31849B" w:themeColor="accent5" w:themeShade="BF"/>
        </w:rPr>
        <w:t xml:space="preserve">for </w:t>
      </w:r>
      <w:r w:rsidR="00FD2671" w:rsidRPr="00241F06">
        <w:rPr>
          <w:i/>
          <w:color w:val="31849B" w:themeColor="accent5" w:themeShade="BF"/>
        </w:rPr>
        <w:t xml:space="preserve">project </w:t>
      </w:r>
      <w:r w:rsidR="001531DB">
        <w:rPr>
          <w:i/>
          <w:color w:val="31849B" w:themeColor="accent5" w:themeShade="BF"/>
        </w:rPr>
        <w:t xml:space="preserve">which </w:t>
      </w:r>
      <w:r w:rsidR="00FD2671" w:rsidRPr="00241F06">
        <w:rPr>
          <w:i/>
          <w:color w:val="31849B" w:themeColor="accent5" w:themeShade="BF"/>
        </w:rPr>
        <w:t>incorporates data processing or integration with back end systems.</w:t>
      </w:r>
      <w:r>
        <w:rPr>
          <w:i/>
          <w:color w:val="31849B" w:themeColor="accent5" w:themeShade="BF"/>
        </w:rPr>
        <w:t xml:space="preserve"> </w:t>
      </w:r>
      <w:r w:rsidR="002B7ADE">
        <w:rPr>
          <w:i/>
          <w:color w:val="31849B" w:themeColor="accent5" w:themeShade="BF"/>
        </w:rPr>
        <w:t xml:space="preserve">You may remove this section if not </w:t>
      </w:r>
      <w:r w:rsidR="00374F6F">
        <w:rPr>
          <w:i/>
          <w:color w:val="31849B" w:themeColor="accent5" w:themeShade="BF"/>
        </w:rPr>
        <w:t>necessary</w:t>
      </w:r>
      <w:r w:rsidR="002B7ADE">
        <w:rPr>
          <w:i/>
          <w:color w:val="31849B" w:themeColor="accent5" w:themeShade="BF"/>
        </w:rPr>
        <w:t>.</w:t>
      </w:r>
      <w:r w:rsidRPr="00241F06">
        <w:rPr>
          <w:i/>
          <w:color w:val="31849B" w:themeColor="accent5" w:themeShade="BF"/>
        </w:rPr>
        <w:t>&gt;</w:t>
      </w:r>
    </w:p>
    <w:p w:rsidR="004F055A" w:rsidRDefault="00227230" w:rsidP="004F055A">
      <w:pPr>
        <w:pStyle w:val="Heading2"/>
      </w:pPr>
      <w:bookmarkStart w:id="27" w:name="_Toc475004347"/>
      <w:r>
        <w:t>5</w:t>
      </w:r>
      <w:r w:rsidR="004F055A">
        <w:t>.1 Data Dictionary</w:t>
      </w:r>
      <w:bookmarkEnd w:id="27"/>
    </w:p>
    <w:tbl>
      <w:tblPr>
        <w:tblStyle w:val="TableGrid"/>
        <w:tblW w:w="9242" w:type="dxa"/>
        <w:tblLook w:val="04A0" w:firstRow="1" w:lastRow="0" w:firstColumn="1" w:lastColumn="0" w:noHBand="0" w:noVBand="1"/>
      </w:tblPr>
      <w:tblGrid>
        <w:gridCol w:w="1953"/>
        <w:gridCol w:w="1905"/>
        <w:gridCol w:w="1992"/>
        <w:gridCol w:w="1696"/>
        <w:gridCol w:w="1696"/>
      </w:tblGrid>
      <w:tr w:rsidR="004F055A" w:rsidRPr="00E71E27" w:rsidTr="001531DB">
        <w:trPr>
          <w:tblHeader/>
        </w:trPr>
        <w:tc>
          <w:tcPr>
            <w:tcW w:w="1953" w:type="dxa"/>
            <w:shd w:val="clear" w:color="auto" w:fill="DBE5F1" w:themeFill="accent1" w:themeFillTint="33"/>
          </w:tcPr>
          <w:p w:rsidR="004F055A" w:rsidRPr="00E71E27" w:rsidRDefault="004F055A" w:rsidP="00157479">
            <w:pPr>
              <w:rPr>
                <w:b/>
                <w:color w:val="595959" w:themeColor="text1" w:themeTint="A6"/>
              </w:rPr>
            </w:pPr>
            <w:r>
              <w:rPr>
                <w:b/>
                <w:color w:val="595959" w:themeColor="text1" w:themeTint="A6"/>
              </w:rPr>
              <w:t>Data Elements</w:t>
            </w:r>
          </w:p>
        </w:tc>
        <w:tc>
          <w:tcPr>
            <w:tcW w:w="1905" w:type="dxa"/>
            <w:shd w:val="clear" w:color="auto" w:fill="DBE5F1" w:themeFill="accent1" w:themeFillTint="33"/>
          </w:tcPr>
          <w:p w:rsidR="004F055A" w:rsidRPr="00E71E27" w:rsidRDefault="004F055A" w:rsidP="00157479">
            <w:pPr>
              <w:rPr>
                <w:b/>
                <w:color w:val="595959" w:themeColor="text1" w:themeTint="A6"/>
              </w:rPr>
            </w:pPr>
            <w:r>
              <w:rPr>
                <w:b/>
                <w:color w:val="595959" w:themeColor="text1" w:themeTint="A6"/>
              </w:rPr>
              <w:t>Description</w:t>
            </w:r>
          </w:p>
        </w:tc>
        <w:tc>
          <w:tcPr>
            <w:tcW w:w="1992" w:type="dxa"/>
            <w:shd w:val="clear" w:color="auto" w:fill="DBE5F1" w:themeFill="accent1" w:themeFillTint="33"/>
          </w:tcPr>
          <w:p w:rsidR="004F055A" w:rsidRPr="00E71E27" w:rsidRDefault="004F055A" w:rsidP="00157479">
            <w:pPr>
              <w:rPr>
                <w:b/>
                <w:color w:val="595959" w:themeColor="text1" w:themeTint="A6"/>
              </w:rPr>
            </w:pPr>
            <w:r w:rsidRPr="004F055A">
              <w:rPr>
                <w:b/>
                <w:color w:val="595959" w:themeColor="text1" w:themeTint="A6"/>
              </w:rPr>
              <w:t>Composition or Data Type</w:t>
            </w:r>
          </w:p>
        </w:tc>
        <w:tc>
          <w:tcPr>
            <w:tcW w:w="1696" w:type="dxa"/>
            <w:shd w:val="clear" w:color="auto" w:fill="DBE5F1" w:themeFill="accent1" w:themeFillTint="33"/>
          </w:tcPr>
          <w:p w:rsidR="004F055A" w:rsidRPr="00E71E27" w:rsidRDefault="004F055A" w:rsidP="00157479">
            <w:pPr>
              <w:rPr>
                <w:b/>
                <w:color w:val="595959" w:themeColor="text1" w:themeTint="A6"/>
              </w:rPr>
            </w:pPr>
            <w:r w:rsidRPr="004F055A">
              <w:rPr>
                <w:b/>
                <w:color w:val="595959" w:themeColor="text1" w:themeTint="A6"/>
              </w:rPr>
              <w:t>Length</w:t>
            </w:r>
          </w:p>
        </w:tc>
        <w:tc>
          <w:tcPr>
            <w:tcW w:w="1696" w:type="dxa"/>
            <w:shd w:val="clear" w:color="auto" w:fill="DBE5F1" w:themeFill="accent1" w:themeFillTint="33"/>
          </w:tcPr>
          <w:p w:rsidR="004F055A" w:rsidRPr="00E71E27" w:rsidRDefault="004F055A" w:rsidP="00157479">
            <w:pPr>
              <w:rPr>
                <w:b/>
                <w:color w:val="595959" w:themeColor="text1" w:themeTint="A6"/>
              </w:rPr>
            </w:pPr>
            <w:r>
              <w:rPr>
                <w:b/>
                <w:color w:val="595959" w:themeColor="text1" w:themeTint="A6"/>
              </w:rPr>
              <w:t>Values</w:t>
            </w:r>
          </w:p>
        </w:tc>
      </w:tr>
      <w:tr w:rsidR="004F055A" w:rsidTr="004F055A">
        <w:tc>
          <w:tcPr>
            <w:tcW w:w="1953" w:type="dxa"/>
          </w:tcPr>
          <w:p w:rsidR="004F055A" w:rsidRDefault="004F055A" w:rsidP="00157479">
            <w:pPr>
              <w:rPr>
                <w:i/>
                <w:color w:val="595959" w:themeColor="text1" w:themeTint="A6"/>
              </w:rPr>
            </w:pPr>
          </w:p>
        </w:tc>
        <w:tc>
          <w:tcPr>
            <w:tcW w:w="1905" w:type="dxa"/>
          </w:tcPr>
          <w:p w:rsidR="004F055A" w:rsidRDefault="004F055A" w:rsidP="00157479">
            <w:pPr>
              <w:rPr>
                <w:i/>
                <w:color w:val="595959" w:themeColor="text1" w:themeTint="A6"/>
              </w:rPr>
            </w:pPr>
          </w:p>
        </w:tc>
        <w:tc>
          <w:tcPr>
            <w:tcW w:w="1992" w:type="dxa"/>
          </w:tcPr>
          <w:p w:rsidR="004F055A" w:rsidRDefault="004F055A" w:rsidP="004F055A">
            <w:pPr>
              <w:rPr>
                <w:i/>
                <w:color w:val="595959" w:themeColor="text1" w:themeTint="A6"/>
              </w:rPr>
            </w:pPr>
          </w:p>
        </w:tc>
        <w:tc>
          <w:tcPr>
            <w:tcW w:w="1696" w:type="dxa"/>
          </w:tcPr>
          <w:p w:rsidR="004F055A" w:rsidRDefault="004F055A" w:rsidP="00157479">
            <w:pPr>
              <w:rPr>
                <w:i/>
                <w:color w:val="595959" w:themeColor="text1" w:themeTint="A6"/>
              </w:rPr>
            </w:pPr>
          </w:p>
        </w:tc>
        <w:tc>
          <w:tcPr>
            <w:tcW w:w="1696" w:type="dxa"/>
          </w:tcPr>
          <w:p w:rsidR="004F055A" w:rsidRDefault="004F055A" w:rsidP="00157479">
            <w:pPr>
              <w:rPr>
                <w:i/>
                <w:color w:val="595959" w:themeColor="text1" w:themeTint="A6"/>
              </w:rPr>
            </w:pPr>
          </w:p>
        </w:tc>
      </w:tr>
    </w:tbl>
    <w:p w:rsidR="00335032" w:rsidRDefault="00335032" w:rsidP="009D2086">
      <w:pPr>
        <w:pStyle w:val="Heading1"/>
        <w:numPr>
          <w:ilvl w:val="0"/>
          <w:numId w:val="2"/>
        </w:numPr>
        <w:ind w:left="426" w:hanging="426"/>
      </w:pPr>
      <w:bookmarkStart w:id="28" w:name="_Toc475004348"/>
      <w:r>
        <w:t>Related Document</w:t>
      </w:r>
      <w:bookmarkEnd w:id="28"/>
    </w:p>
    <w:p w:rsidR="00335032" w:rsidRDefault="00227230" w:rsidP="00335032">
      <w:pPr>
        <w:pStyle w:val="Heading2"/>
      </w:pPr>
      <w:bookmarkStart w:id="29" w:name="_Toc475004349"/>
      <w:r>
        <w:t>6</w:t>
      </w:r>
      <w:r w:rsidR="00335032">
        <w:t>.1 Framework Policy</w:t>
      </w:r>
      <w:bookmarkEnd w:id="29"/>
    </w:p>
    <w:tbl>
      <w:tblPr>
        <w:tblStyle w:val="TableGrid"/>
        <w:tblW w:w="0" w:type="auto"/>
        <w:tblLook w:val="04A0" w:firstRow="1" w:lastRow="0" w:firstColumn="1" w:lastColumn="0" w:noHBand="0" w:noVBand="1"/>
      </w:tblPr>
      <w:tblGrid>
        <w:gridCol w:w="4621"/>
        <w:gridCol w:w="4621"/>
      </w:tblGrid>
      <w:tr w:rsidR="003254DA" w:rsidRPr="003254DA" w:rsidTr="003254DA">
        <w:tc>
          <w:tcPr>
            <w:tcW w:w="4621" w:type="dxa"/>
            <w:shd w:val="clear" w:color="auto" w:fill="DBE5F1" w:themeFill="accent1" w:themeFillTint="33"/>
          </w:tcPr>
          <w:p w:rsidR="003254DA" w:rsidRPr="003254DA" w:rsidRDefault="00B41EC9" w:rsidP="00FD2671">
            <w:pPr>
              <w:rPr>
                <w:b/>
                <w:color w:val="595959" w:themeColor="text1" w:themeTint="A6"/>
              </w:rPr>
            </w:pPr>
            <w:r>
              <w:rPr>
                <w:i/>
                <w:color w:val="595959" w:themeColor="text1" w:themeTint="A6"/>
              </w:rPr>
              <w:t xml:space="preserve"> </w:t>
            </w:r>
            <w:r w:rsidR="003254DA" w:rsidRPr="003254DA">
              <w:rPr>
                <w:b/>
                <w:color w:val="595959" w:themeColor="text1" w:themeTint="A6"/>
              </w:rPr>
              <w:t>Document Code</w:t>
            </w:r>
          </w:p>
        </w:tc>
        <w:tc>
          <w:tcPr>
            <w:tcW w:w="4621" w:type="dxa"/>
            <w:shd w:val="clear" w:color="auto" w:fill="DBE5F1" w:themeFill="accent1" w:themeFillTint="33"/>
          </w:tcPr>
          <w:p w:rsidR="003254DA" w:rsidRPr="003254DA" w:rsidRDefault="003254DA" w:rsidP="00FD2671">
            <w:pPr>
              <w:rPr>
                <w:b/>
                <w:color w:val="595959" w:themeColor="text1" w:themeTint="A6"/>
              </w:rPr>
            </w:pPr>
            <w:r w:rsidRPr="003254DA">
              <w:rPr>
                <w:b/>
                <w:color w:val="595959" w:themeColor="text1" w:themeTint="A6"/>
              </w:rPr>
              <w:t>Document Title</w:t>
            </w:r>
          </w:p>
        </w:tc>
      </w:tr>
      <w:tr w:rsidR="003254DA" w:rsidRPr="003254DA" w:rsidTr="00FD2671">
        <w:tc>
          <w:tcPr>
            <w:tcW w:w="4621" w:type="dxa"/>
          </w:tcPr>
          <w:p w:rsidR="003254DA" w:rsidRPr="00E57A4D" w:rsidRDefault="00653A31" w:rsidP="006D0C10">
            <w:pPr>
              <w:rPr>
                <w:i/>
                <w:color w:val="31849B" w:themeColor="accent5" w:themeShade="BF"/>
              </w:rPr>
            </w:pPr>
            <w:r w:rsidRPr="00653A31">
              <w:rPr>
                <w:i/>
                <w:color w:val="31849B" w:themeColor="accent5" w:themeShade="BF"/>
              </w:rPr>
              <w:t>CPR-EPA-A01</w:t>
            </w:r>
          </w:p>
        </w:tc>
        <w:tc>
          <w:tcPr>
            <w:tcW w:w="4621" w:type="dxa"/>
          </w:tcPr>
          <w:p w:rsidR="003254DA" w:rsidRPr="00E57A4D" w:rsidRDefault="00653A31" w:rsidP="00653A31">
            <w:pPr>
              <w:rPr>
                <w:i/>
                <w:color w:val="31849B" w:themeColor="accent5" w:themeShade="BF"/>
              </w:rPr>
            </w:pPr>
            <w:r w:rsidRPr="00653A31">
              <w:rPr>
                <w:i/>
                <w:color w:val="31849B" w:themeColor="accent5" w:themeShade="BF"/>
              </w:rPr>
              <w:t xml:space="preserve">Easy Payment Assessment Policy  </w:t>
            </w:r>
          </w:p>
        </w:tc>
      </w:tr>
      <w:tr w:rsidR="00653A31" w:rsidRPr="003254DA" w:rsidTr="00FD2671">
        <w:tc>
          <w:tcPr>
            <w:tcW w:w="4621" w:type="dxa"/>
          </w:tcPr>
          <w:p w:rsidR="00653A31" w:rsidRPr="00E57A4D" w:rsidRDefault="00653A31" w:rsidP="006D0C10">
            <w:pPr>
              <w:rPr>
                <w:i/>
                <w:color w:val="31849B" w:themeColor="accent5" w:themeShade="BF"/>
              </w:rPr>
            </w:pPr>
            <w:r w:rsidRPr="00653A31">
              <w:rPr>
                <w:i/>
                <w:color w:val="31849B" w:themeColor="accent5" w:themeShade="BF"/>
              </w:rPr>
              <w:t>CPR-PFA-A01</w:t>
            </w:r>
          </w:p>
        </w:tc>
        <w:tc>
          <w:tcPr>
            <w:tcW w:w="4621" w:type="dxa"/>
          </w:tcPr>
          <w:p w:rsidR="00653A31" w:rsidRPr="00653A31" w:rsidRDefault="00653A31" w:rsidP="00653A31">
            <w:pPr>
              <w:rPr>
                <w:i/>
                <w:color w:val="31849B" w:themeColor="accent5" w:themeShade="BF"/>
              </w:rPr>
            </w:pPr>
            <w:r w:rsidRPr="00653A31">
              <w:rPr>
                <w:i/>
                <w:color w:val="31849B" w:themeColor="accent5" w:themeShade="BF"/>
              </w:rPr>
              <w:t>Personal Financing Assessment Policy</w:t>
            </w:r>
          </w:p>
        </w:tc>
      </w:tr>
    </w:tbl>
    <w:p w:rsidR="00150A7F" w:rsidRPr="00C01929" w:rsidRDefault="00227230" w:rsidP="00C01929">
      <w:pPr>
        <w:pStyle w:val="Heading2"/>
      </w:pPr>
      <w:bookmarkStart w:id="30" w:name="_Toc475004350"/>
      <w:r>
        <w:t>6</w:t>
      </w:r>
      <w:r w:rsidR="00335032">
        <w:t>.2 Procedure</w:t>
      </w:r>
      <w:bookmarkEnd w:id="30"/>
    </w:p>
    <w:tbl>
      <w:tblPr>
        <w:tblStyle w:val="TableGrid"/>
        <w:tblW w:w="0" w:type="auto"/>
        <w:tblLook w:val="04A0" w:firstRow="1" w:lastRow="0" w:firstColumn="1" w:lastColumn="0" w:noHBand="0" w:noVBand="1"/>
      </w:tblPr>
      <w:tblGrid>
        <w:gridCol w:w="4621"/>
        <w:gridCol w:w="4621"/>
      </w:tblGrid>
      <w:tr w:rsidR="003254DA" w:rsidRPr="003254DA" w:rsidTr="003254DA">
        <w:tc>
          <w:tcPr>
            <w:tcW w:w="4621" w:type="dxa"/>
            <w:shd w:val="clear" w:color="auto" w:fill="DBE5F1" w:themeFill="accent1" w:themeFillTint="33"/>
          </w:tcPr>
          <w:p w:rsidR="003254DA" w:rsidRPr="003254DA" w:rsidRDefault="003254DA" w:rsidP="00FD2671">
            <w:pPr>
              <w:rPr>
                <w:b/>
                <w:color w:val="595959" w:themeColor="text1" w:themeTint="A6"/>
              </w:rPr>
            </w:pPr>
            <w:r w:rsidRPr="003254DA">
              <w:rPr>
                <w:b/>
                <w:color w:val="595959" w:themeColor="text1" w:themeTint="A6"/>
              </w:rPr>
              <w:t>Document Code</w:t>
            </w:r>
          </w:p>
        </w:tc>
        <w:tc>
          <w:tcPr>
            <w:tcW w:w="4621" w:type="dxa"/>
            <w:shd w:val="clear" w:color="auto" w:fill="DBE5F1" w:themeFill="accent1" w:themeFillTint="33"/>
          </w:tcPr>
          <w:p w:rsidR="003254DA" w:rsidRPr="003254DA" w:rsidRDefault="003254DA" w:rsidP="00FD2671">
            <w:pPr>
              <w:rPr>
                <w:b/>
                <w:color w:val="595959" w:themeColor="text1" w:themeTint="A6"/>
              </w:rPr>
            </w:pPr>
            <w:r w:rsidRPr="003254DA">
              <w:rPr>
                <w:b/>
                <w:color w:val="595959" w:themeColor="text1" w:themeTint="A6"/>
              </w:rPr>
              <w:t>Document Title</w:t>
            </w:r>
          </w:p>
        </w:tc>
      </w:tr>
      <w:tr w:rsidR="003254DA" w:rsidRPr="003254DA" w:rsidTr="00FD2671">
        <w:tc>
          <w:tcPr>
            <w:tcW w:w="4621" w:type="dxa"/>
          </w:tcPr>
          <w:p w:rsidR="003254DA" w:rsidRPr="00E57A4D" w:rsidRDefault="006D0C10" w:rsidP="00FD2671">
            <w:pPr>
              <w:rPr>
                <w:i/>
                <w:color w:val="31849B" w:themeColor="accent5" w:themeShade="BF"/>
              </w:rPr>
            </w:pPr>
            <w:r>
              <w:rPr>
                <w:i/>
                <w:color w:val="31849B" w:themeColor="accent5" w:themeShade="BF"/>
              </w:rPr>
              <w:t>&lt;Fill up with document code</w:t>
            </w:r>
            <w:r w:rsidRPr="00AE3B65">
              <w:rPr>
                <w:i/>
                <w:color w:val="31849B" w:themeColor="accent5" w:themeShade="BF"/>
              </w:rPr>
              <w:t>&gt;</w:t>
            </w:r>
          </w:p>
        </w:tc>
        <w:tc>
          <w:tcPr>
            <w:tcW w:w="4621" w:type="dxa"/>
          </w:tcPr>
          <w:p w:rsidR="003254DA" w:rsidRPr="00E57A4D" w:rsidRDefault="006D0C10" w:rsidP="00FD2671">
            <w:pPr>
              <w:rPr>
                <w:i/>
                <w:color w:val="31849B" w:themeColor="accent5" w:themeShade="BF"/>
              </w:rPr>
            </w:pPr>
            <w:r>
              <w:rPr>
                <w:i/>
                <w:color w:val="31849B" w:themeColor="accent5" w:themeShade="BF"/>
              </w:rPr>
              <w:t>&lt;Fill up with document title</w:t>
            </w:r>
            <w:r w:rsidRPr="00AE3B65">
              <w:rPr>
                <w:i/>
                <w:color w:val="31849B" w:themeColor="accent5" w:themeShade="BF"/>
              </w:rPr>
              <w:t>&gt;</w:t>
            </w:r>
          </w:p>
        </w:tc>
      </w:tr>
    </w:tbl>
    <w:p w:rsidR="00150A7F" w:rsidRDefault="00227230" w:rsidP="00150A7F">
      <w:pPr>
        <w:pStyle w:val="Heading2"/>
      </w:pPr>
      <w:bookmarkStart w:id="31" w:name="_Toc475004351"/>
      <w:r>
        <w:t>6</w:t>
      </w:r>
      <w:r w:rsidR="00150A7F">
        <w:t>.3 Work Instruction/Manual/Guideline/Standard</w:t>
      </w:r>
      <w:bookmarkEnd w:id="31"/>
    </w:p>
    <w:tbl>
      <w:tblPr>
        <w:tblStyle w:val="TableGrid"/>
        <w:tblW w:w="0" w:type="auto"/>
        <w:tblLook w:val="04A0" w:firstRow="1" w:lastRow="0" w:firstColumn="1" w:lastColumn="0" w:noHBand="0" w:noVBand="1"/>
      </w:tblPr>
      <w:tblGrid>
        <w:gridCol w:w="4621"/>
        <w:gridCol w:w="4621"/>
      </w:tblGrid>
      <w:tr w:rsidR="00150A7F" w:rsidRPr="003254DA" w:rsidTr="003254DA">
        <w:tc>
          <w:tcPr>
            <w:tcW w:w="4621" w:type="dxa"/>
            <w:shd w:val="clear" w:color="auto" w:fill="DBE5F1" w:themeFill="accent1" w:themeFillTint="33"/>
          </w:tcPr>
          <w:p w:rsidR="00150A7F" w:rsidRPr="003254DA" w:rsidRDefault="00150A7F" w:rsidP="000348AA">
            <w:pPr>
              <w:rPr>
                <w:b/>
                <w:color w:val="595959" w:themeColor="text1" w:themeTint="A6"/>
              </w:rPr>
            </w:pPr>
            <w:r w:rsidRPr="003254DA">
              <w:rPr>
                <w:b/>
                <w:color w:val="595959" w:themeColor="text1" w:themeTint="A6"/>
              </w:rPr>
              <w:t>Document Code</w:t>
            </w:r>
          </w:p>
        </w:tc>
        <w:tc>
          <w:tcPr>
            <w:tcW w:w="4621" w:type="dxa"/>
            <w:shd w:val="clear" w:color="auto" w:fill="DBE5F1" w:themeFill="accent1" w:themeFillTint="33"/>
          </w:tcPr>
          <w:p w:rsidR="00150A7F" w:rsidRPr="003254DA" w:rsidRDefault="00150A7F" w:rsidP="000348AA">
            <w:pPr>
              <w:rPr>
                <w:b/>
                <w:color w:val="595959" w:themeColor="text1" w:themeTint="A6"/>
              </w:rPr>
            </w:pPr>
            <w:r w:rsidRPr="003254DA">
              <w:rPr>
                <w:b/>
                <w:color w:val="595959" w:themeColor="text1" w:themeTint="A6"/>
              </w:rPr>
              <w:t>Document Title</w:t>
            </w:r>
          </w:p>
        </w:tc>
      </w:tr>
      <w:tr w:rsidR="00150A7F" w:rsidRPr="003254DA" w:rsidTr="003254DA">
        <w:tc>
          <w:tcPr>
            <w:tcW w:w="4621" w:type="dxa"/>
          </w:tcPr>
          <w:p w:rsidR="00150A7F" w:rsidRPr="00E57A4D" w:rsidRDefault="006D0C10" w:rsidP="000348AA">
            <w:pPr>
              <w:rPr>
                <w:i/>
                <w:color w:val="31849B" w:themeColor="accent5" w:themeShade="BF"/>
              </w:rPr>
            </w:pPr>
            <w:r>
              <w:rPr>
                <w:i/>
                <w:color w:val="31849B" w:themeColor="accent5" w:themeShade="BF"/>
              </w:rPr>
              <w:t>&lt;Fill up with document code</w:t>
            </w:r>
            <w:r w:rsidRPr="00AE3B65">
              <w:rPr>
                <w:i/>
                <w:color w:val="31849B" w:themeColor="accent5" w:themeShade="BF"/>
              </w:rPr>
              <w:t>&gt;</w:t>
            </w:r>
          </w:p>
        </w:tc>
        <w:tc>
          <w:tcPr>
            <w:tcW w:w="4621" w:type="dxa"/>
          </w:tcPr>
          <w:p w:rsidR="00150A7F" w:rsidRPr="00E57A4D" w:rsidRDefault="006D0C10" w:rsidP="000348AA">
            <w:pPr>
              <w:rPr>
                <w:i/>
                <w:color w:val="31849B" w:themeColor="accent5" w:themeShade="BF"/>
              </w:rPr>
            </w:pPr>
            <w:r>
              <w:rPr>
                <w:i/>
                <w:color w:val="31849B" w:themeColor="accent5" w:themeShade="BF"/>
              </w:rPr>
              <w:t>&lt;Fill up with document title</w:t>
            </w:r>
            <w:r w:rsidRPr="00AE3B65">
              <w:rPr>
                <w:i/>
                <w:color w:val="31849B" w:themeColor="accent5" w:themeShade="BF"/>
              </w:rPr>
              <w:t>&gt;</w:t>
            </w:r>
          </w:p>
        </w:tc>
      </w:tr>
    </w:tbl>
    <w:p w:rsidR="00150A7F" w:rsidRDefault="00150A7F" w:rsidP="009D2086">
      <w:pPr>
        <w:pStyle w:val="Heading1"/>
        <w:numPr>
          <w:ilvl w:val="0"/>
          <w:numId w:val="2"/>
        </w:numPr>
        <w:ind w:left="426" w:hanging="426"/>
      </w:pPr>
      <w:bookmarkStart w:id="32" w:name="_Toc475004352"/>
      <w:r>
        <w:t>Reports Requirement</w:t>
      </w:r>
      <w:bookmarkEnd w:id="32"/>
    </w:p>
    <w:p w:rsidR="00C01929" w:rsidRPr="00C01929" w:rsidRDefault="00C01929" w:rsidP="001531DB">
      <w:pPr>
        <w:jc w:val="both"/>
        <w:rPr>
          <w:i/>
          <w:color w:val="31849B" w:themeColor="accent5" w:themeShade="BF"/>
        </w:rPr>
      </w:pPr>
      <w:r>
        <w:rPr>
          <w:i/>
          <w:color w:val="31849B" w:themeColor="accent5" w:themeShade="BF"/>
        </w:rPr>
        <w:t>&lt;</w:t>
      </w:r>
      <w:r w:rsidR="00B94D1E">
        <w:rPr>
          <w:i/>
          <w:color w:val="31849B" w:themeColor="accent5" w:themeShade="BF"/>
        </w:rPr>
        <w:t>You may fill up “Nil” or remove this section if no report to be list.</w:t>
      </w:r>
      <w:r>
        <w:rPr>
          <w:i/>
          <w:color w:val="31849B" w:themeColor="accent5" w:themeShade="BF"/>
        </w:rPr>
        <w:t>&gt;</w:t>
      </w:r>
    </w:p>
    <w:tbl>
      <w:tblPr>
        <w:tblStyle w:val="TableGrid"/>
        <w:tblW w:w="0" w:type="auto"/>
        <w:tblLook w:val="04A0" w:firstRow="1" w:lastRow="0" w:firstColumn="1" w:lastColumn="0" w:noHBand="0" w:noVBand="1"/>
      </w:tblPr>
      <w:tblGrid>
        <w:gridCol w:w="2518"/>
        <w:gridCol w:w="3191"/>
        <w:gridCol w:w="3533"/>
      </w:tblGrid>
      <w:tr w:rsidR="00AE3B65" w:rsidRPr="00335032" w:rsidTr="00AE3B65">
        <w:tc>
          <w:tcPr>
            <w:tcW w:w="2518" w:type="dxa"/>
            <w:shd w:val="clear" w:color="auto" w:fill="DBE5F1" w:themeFill="accent1" w:themeFillTint="33"/>
          </w:tcPr>
          <w:p w:rsidR="00AE3B65" w:rsidRPr="003254DA" w:rsidRDefault="00AE3B65" w:rsidP="000348AA">
            <w:pPr>
              <w:rPr>
                <w:b/>
                <w:color w:val="595959" w:themeColor="text1" w:themeTint="A6"/>
              </w:rPr>
            </w:pPr>
            <w:r>
              <w:rPr>
                <w:b/>
                <w:color w:val="595959" w:themeColor="text1" w:themeTint="A6"/>
              </w:rPr>
              <w:t>Report Title</w:t>
            </w:r>
          </w:p>
        </w:tc>
        <w:tc>
          <w:tcPr>
            <w:tcW w:w="3191" w:type="dxa"/>
            <w:shd w:val="clear" w:color="auto" w:fill="DBE5F1" w:themeFill="accent1" w:themeFillTint="33"/>
          </w:tcPr>
          <w:p w:rsidR="00AE3B65" w:rsidRPr="003254DA" w:rsidRDefault="00AE3B65" w:rsidP="000348AA">
            <w:pPr>
              <w:rPr>
                <w:b/>
                <w:color w:val="595959" w:themeColor="text1" w:themeTint="A6"/>
              </w:rPr>
            </w:pPr>
            <w:r>
              <w:rPr>
                <w:b/>
                <w:color w:val="595959" w:themeColor="text1" w:themeTint="A6"/>
              </w:rPr>
              <w:t>Report</w:t>
            </w:r>
            <w:r w:rsidRPr="003254DA">
              <w:rPr>
                <w:b/>
                <w:color w:val="595959" w:themeColor="text1" w:themeTint="A6"/>
              </w:rPr>
              <w:t xml:space="preserve"> </w:t>
            </w:r>
            <w:r>
              <w:rPr>
                <w:b/>
                <w:color w:val="595959" w:themeColor="text1" w:themeTint="A6"/>
              </w:rPr>
              <w:t>Source</w:t>
            </w:r>
          </w:p>
        </w:tc>
        <w:tc>
          <w:tcPr>
            <w:tcW w:w="3533" w:type="dxa"/>
            <w:shd w:val="clear" w:color="auto" w:fill="DBE5F1" w:themeFill="accent1" w:themeFillTint="33"/>
          </w:tcPr>
          <w:p w:rsidR="00AE3B65" w:rsidRDefault="00AE3B65" w:rsidP="000348AA">
            <w:pPr>
              <w:rPr>
                <w:b/>
                <w:color w:val="595959" w:themeColor="text1" w:themeTint="A6"/>
              </w:rPr>
            </w:pPr>
            <w:r>
              <w:rPr>
                <w:b/>
                <w:color w:val="595959" w:themeColor="text1" w:themeTint="A6"/>
              </w:rPr>
              <w:t>Description</w:t>
            </w:r>
          </w:p>
        </w:tc>
      </w:tr>
      <w:tr w:rsidR="00AE3B65" w:rsidRPr="00335032" w:rsidTr="00AE3B65">
        <w:tc>
          <w:tcPr>
            <w:tcW w:w="2518" w:type="dxa"/>
          </w:tcPr>
          <w:p w:rsidR="00AE3B65" w:rsidRPr="00AE3B65" w:rsidRDefault="006D0C10" w:rsidP="000348AA">
            <w:pPr>
              <w:rPr>
                <w:i/>
                <w:color w:val="31849B" w:themeColor="accent5" w:themeShade="BF"/>
              </w:rPr>
            </w:pPr>
            <w:r>
              <w:rPr>
                <w:i/>
                <w:color w:val="31849B" w:themeColor="accent5" w:themeShade="BF"/>
              </w:rPr>
              <w:t>&lt;Fill up with report title</w:t>
            </w:r>
            <w:r w:rsidR="00AE3B65" w:rsidRPr="00AE3B65">
              <w:rPr>
                <w:i/>
                <w:color w:val="31849B" w:themeColor="accent5" w:themeShade="BF"/>
              </w:rPr>
              <w:t>&gt;</w:t>
            </w:r>
          </w:p>
        </w:tc>
        <w:tc>
          <w:tcPr>
            <w:tcW w:w="3191" w:type="dxa"/>
          </w:tcPr>
          <w:p w:rsidR="00AE3B65" w:rsidRPr="00AE3B65" w:rsidRDefault="00AE3B65" w:rsidP="000348AA">
            <w:pPr>
              <w:rPr>
                <w:i/>
                <w:color w:val="31849B" w:themeColor="accent5" w:themeShade="BF"/>
              </w:rPr>
            </w:pPr>
            <w:r>
              <w:rPr>
                <w:i/>
                <w:color w:val="31849B" w:themeColor="accent5" w:themeShade="BF"/>
              </w:rPr>
              <w:t>&lt;Source of the report. It can be name of individual, group, organization or system.&gt;</w:t>
            </w:r>
          </w:p>
        </w:tc>
        <w:tc>
          <w:tcPr>
            <w:tcW w:w="3533" w:type="dxa"/>
          </w:tcPr>
          <w:p w:rsidR="00AE3B65" w:rsidRPr="00AE3B65" w:rsidRDefault="00AE3B65" w:rsidP="00AE3B65">
            <w:pPr>
              <w:rPr>
                <w:i/>
                <w:color w:val="31849B" w:themeColor="accent5" w:themeShade="BF"/>
              </w:rPr>
            </w:pPr>
            <w:r>
              <w:rPr>
                <w:i/>
                <w:color w:val="31849B" w:themeColor="accent5" w:themeShade="BF"/>
              </w:rPr>
              <w:t>&lt;Briefly describe contains of the report and how the report relate to FSD requirement.&gt;</w:t>
            </w:r>
          </w:p>
        </w:tc>
      </w:tr>
    </w:tbl>
    <w:p w:rsidR="00150A7F" w:rsidRDefault="00150A7F" w:rsidP="009D2086">
      <w:pPr>
        <w:pStyle w:val="Heading1"/>
        <w:numPr>
          <w:ilvl w:val="0"/>
          <w:numId w:val="2"/>
        </w:numPr>
        <w:ind w:left="426" w:hanging="426"/>
      </w:pPr>
      <w:bookmarkStart w:id="33" w:name="_Toc475004353"/>
      <w:r>
        <w:t>Sign off statement</w:t>
      </w:r>
      <w:bookmarkEnd w:id="33"/>
    </w:p>
    <w:p w:rsidR="00AE3B65" w:rsidRDefault="00AE3B65" w:rsidP="001531DB">
      <w:pPr>
        <w:jc w:val="both"/>
        <w:rPr>
          <w:i/>
          <w:color w:val="31849B" w:themeColor="accent5" w:themeShade="BF"/>
        </w:rPr>
      </w:pPr>
      <w:r w:rsidRPr="00AE3B65">
        <w:rPr>
          <w:i/>
          <w:color w:val="31849B" w:themeColor="accent5" w:themeShade="BF"/>
        </w:rPr>
        <w:t>&lt;</w:t>
      </w:r>
      <w:r>
        <w:rPr>
          <w:i/>
          <w:color w:val="31849B" w:themeColor="accent5" w:themeShade="BF"/>
        </w:rPr>
        <w:t>This section to be filled up by PMO team as they will conduct the sign off section:</w:t>
      </w:r>
    </w:p>
    <w:p w:rsidR="00AE3B65" w:rsidRDefault="00AE3B65" w:rsidP="009D2086">
      <w:pPr>
        <w:pStyle w:val="ListParagraph"/>
        <w:numPr>
          <w:ilvl w:val="0"/>
          <w:numId w:val="1"/>
        </w:numPr>
        <w:jc w:val="both"/>
        <w:rPr>
          <w:i/>
          <w:color w:val="31849B" w:themeColor="accent5" w:themeShade="BF"/>
        </w:rPr>
      </w:pPr>
      <w:r>
        <w:rPr>
          <w:i/>
          <w:color w:val="31849B" w:themeColor="accent5" w:themeShade="BF"/>
        </w:rPr>
        <w:t>Prepared/Compile</w:t>
      </w:r>
      <w:r w:rsidR="004A128D">
        <w:rPr>
          <w:i/>
          <w:color w:val="31849B" w:themeColor="accent5" w:themeShade="BF"/>
        </w:rPr>
        <w:t>d</w:t>
      </w:r>
      <w:r>
        <w:rPr>
          <w:i/>
          <w:color w:val="31849B" w:themeColor="accent5" w:themeShade="BF"/>
        </w:rPr>
        <w:t xml:space="preserve"> by: </w:t>
      </w:r>
      <w:r w:rsidR="0047789D">
        <w:rPr>
          <w:i/>
          <w:color w:val="31849B" w:themeColor="accent5" w:themeShade="BF"/>
        </w:rPr>
        <w:t>Fill up with information of who preparing and compiling the FSD. Usually, it will be fill</w:t>
      </w:r>
      <w:r w:rsidR="001531DB">
        <w:rPr>
          <w:i/>
          <w:color w:val="31849B" w:themeColor="accent5" w:themeShade="BF"/>
        </w:rPr>
        <w:t>ed</w:t>
      </w:r>
      <w:r w:rsidR="0047789D">
        <w:rPr>
          <w:i/>
          <w:color w:val="31849B" w:themeColor="accent5" w:themeShade="BF"/>
        </w:rPr>
        <w:t xml:space="preserve"> up with Business Analyst info.</w:t>
      </w:r>
    </w:p>
    <w:p w:rsidR="00CF06C7" w:rsidRDefault="00AE3B65" w:rsidP="009D2086">
      <w:pPr>
        <w:pStyle w:val="ListParagraph"/>
        <w:numPr>
          <w:ilvl w:val="0"/>
          <w:numId w:val="1"/>
        </w:numPr>
        <w:jc w:val="both"/>
        <w:rPr>
          <w:i/>
          <w:color w:val="31849B" w:themeColor="accent5" w:themeShade="BF"/>
        </w:rPr>
      </w:pPr>
      <w:r w:rsidRPr="00CF06C7">
        <w:rPr>
          <w:i/>
          <w:color w:val="31849B" w:themeColor="accent5" w:themeShade="BF"/>
        </w:rPr>
        <w:t>Concurred by:</w:t>
      </w:r>
      <w:r w:rsidR="00836016" w:rsidRPr="00CF06C7">
        <w:rPr>
          <w:i/>
          <w:color w:val="31849B" w:themeColor="accent5" w:themeShade="BF"/>
        </w:rPr>
        <w:t xml:space="preserve"> </w:t>
      </w:r>
      <w:r w:rsidR="0047789D">
        <w:rPr>
          <w:i/>
          <w:color w:val="31849B" w:themeColor="accent5" w:themeShade="BF"/>
        </w:rPr>
        <w:t>Fill up with information who in charge (Project Manager and Contact Person) for this project.</w:t>
      </w:r>
    </w:p>
    <w:p w:rsidR="00AE3B65" w:rsidRPr="00227230" w:rsidRDefault="00AE3B65" w:rsidP="009D2086">
      <w:pPr>
        <w:pStyle w:val="ListParagraph"/>
        <w:numPr>
          <w:ilvl w:val="0"/>
          <w:numId w:val="1"/>
        </w:numPr>
        <w:jc w:val="both"/>
        <w:rPr>
          <w:i/>
          <w:color w:val="31849B" w:themeColor="accent5" w:themeShade="BF"/>
        </w:rPr>
      </w:pPr>
      <w:r w:rsidRPr="00D82FAF">
        <w:rPr>
          <w:i/>
          <w:color w:val="31849B" w:themeColor="accent5" w:themeShade="BF"/>
        </w:rPr>
        <w:t>Approved by:</w:t>
      </w:r>
      <w:r w:rsidR="00CF06C7" w:rsidRPr="00D82FAF">
        <w:rPr>
          <w:i/>
          <w:color w:val="31849B" w:themeColor="accent5" w:themeShade="BF"/>
        </w:rPr>
        <w:t xml:space="preserve"> </w:t>
      </w:r>
      <w:r w:rsidR="0047789D" w:rsidRPr="00D82FAF">
        <w:rPr>
          <w:i/>
          <w:color w:val="31849B" w:themeColor="accent5" w:themeShade="BF"/>
        </w:rPr>
        <w:t xml:space="preserve">Fill up with information </w:t>
      </w:r>
      <w:r w:rsidR="00D82FAF">
        <w:rPr>
          <w:i/>
          <w:color w:val="31849B" w:themeColor="accent5" w:themeShade="BF"/>
        </w:rPr>
        <w:t>of respective approver (Business Unit and ITG representative).</w:t>
      </w:r>
      <w:r w:rsidR="003D497C">
        <w:rPr>
          <w:i/>
          <w:color w:val="31849B" w:themeColor="accent5" w:themeShade="BF"/>
        </w:rPr>
        <w:t xml:space="preserve"> </w:t>
      </w:r>
      <w:r w:rsidR="00264497" w:rsidRPr="00D82FAF">
        <w:rPr>
          <w:i/>
          <w:color w:val="31849B" w:themeColor="accent5" w:themeShade="BF"/>
        </w:rPr>
        <w:t>Only Manager and above</w:t>
      </w:r>
      <w:r w:rsidR="003D497C">
        <w:rPr>
          <w:i/>
          <w:color w:val="31849B" w:themeColor="accent5" w:themeShade="BF"/>
        </w:rPr>
        <w:t xml:space="preserve"> can be approver</w:t>
      </w:r>
      <w:r w:rsidR="00264497" w:rsidRPr="00D82FAF">
        <w:rPr>
          <w:i/>
          <w:color w:val="31849B" w:themeColor="accent5" w:themeShade="BF"/>
        </w:rPr>
        <w:t>.</w:t>
      </w:r>
      <w:r w:rsidRPr="00227230">
        <w:rPr>
          <w:i/>
          <w:color w:val="31849B" w:themeColor="accent5" w:themeShade="BF"/>
        </w:rPr>
        <w:t>&gt;</w:t>
      </w:r>
    </w:p>
    <w:tbl>
      <w:tblPr>
        <w:tblStyle w:val="TableGrid"/>
        <w:tblW w:w="0" w:type="auto"/>
        <w:tblLook w:val="04A0" w:firstRow="1" w:lastRow="0" w:firstColumn="1" w:lastColumn="0" w:noHBand="0" w:noVBand="1"/>
      </w:tblPr>
      <w:tblGrid>
        <w:gridCol w:w="3080"/>
        <w:gridCol w:w="3081"/>
        <w:gridCol w:w="3081"/>
      </w:tblGrid>
      <w:tr w:rsidR="00150A7F" w:rsidRPr="001D2C6D" w:rsidTr="003254DA">
        <w:tc>
          <w:tcPr>
            <w:tcW w:w="9242" w:type="dxa"/>
            <w:gridSpan w:val="3"/>
            <w:shd w:val="clear" w:color="auto" w:fill="DBE5F1" w:themeFill="accent1" w:themeFillTint="33"/>
          </w:tcPr>
          <w:p w:rsidR="00150A7F" w:rsidRPr="000E1F87" w:rsidRDefault="00150A7F" w:rsidP="000348AA">
            <w:pPr>
              <w:rPr>
                <w:b/>
              </w:rPr>
            </w:pPr>
            <w:r w:rsidRPr="000E1F87">
              <w:rPr>
                <w:b/>
              </w:rPr>
              <w:t>Prepared / Compiled by:</w:t>
            </w:r>
          </w:p>
        </w:tc>
      </w:tr>
      <w:tr w:rsidR="00150A7F" w:rsidRPr="001D2C6D" w:rsidTr="000E1F87">
        <w:tc>
          <w:tcPr>
            <w:tcW w:w="3080"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r w:rsidR="003E6778">
              <w:t xml:space="preserve"> </w:t>
            </w:r>
            <w:r w:rsidR="00554C21">
              <w:t>Cheam Jinn Yeung</w:t>
            </w:r>
          </w:p>
          <w:p w:rsidR="00150A7F" w:rsidRPr="001D2C6D" w:rsidRDefault="00150A7F" w:rsidP="000348AA">
            <w:r w:rsidRPr="001D2C6D">
              <w:t>Position:</w:t>
            </w:r>
            <w:r w:rsidR="00554C21">
              <w:t xml:space="preserve"> Assistant Manager</w:t>
            </w:r>
          </w:p>
          <w:p w:rsidR="00150A7F" w:rsidRPr="001D2C6D" w:rsidRDefault="00150A7F" w:rsidP="000348AA">
            <w:r w:rsidRPr="001D2C6D">
              <w:t>Date:</w:t>
            </w:r>
          </w:p>
        </w:tc>
        <w:tc>
          <w:tcPr>
            <w:tcW w:w="3081"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r w:rsidR="001E147B">
              <w:t xml:space="preserve"> Vins Sarvindrann</w:t>
            </w:r>
          </w:p>
          <w:p w:rsidR="00150A7F" w:rsidRPr="001D2C6D" w:rsidRDefault="00150A7F" w:rsidP="000348AA">
            <w:r w:rsidRPr="001D2C6D">
              <w:t>Position:</w:t>
            </w:r>
            <w:r w:rsidR="001E147B">
              <w:t xml:space="preserve"> S.Officer</w:t>
            </w:r>
          </w:p>
          <w:p w:rsidR="00150A7F" w:rsidRPr="001D2C6D" w:rsidRDefault="00150A7F" w:rsidP="000348AA">
            <w:r w:rsidRPr="001D2C6D">
              <w:t>Date:</w:t>
            </w:r>
            <w:r w:rsidR="00F401F2">
              <w:t xml:space="preserve"> 05/04</w:t>
            </w:r>
            <w:r w:rsidR="001E147B">
              <w:t>/2018</w:t>
            </w:r>
          </w:p>
        </w:tc>
        <w:tc>
          <w:tcPr>
            <w:tcW w:w="3081"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r w:rsidR="00FB179B">
              <w:t xml:space="preserve"> Chew Ny Lan</w:t>
            </w:r>
          </w:p>
          <w:p w:rsidR="00150A7F" w:rsidRPr="001D2C6D" w:rsidRDefault="00150A7F" w:rsidP="000348AA">
            <w:r w:rsidRPr="001D2C6D">
              <w:t>Position:</w:t>
            </w:r>
          </w:p>
          <w:p w:rsidR="00150A7F" w:rsidRPr="001D2C6D" w:rsidRDefault="00150A7F" w:rsidP="000348AA">
            <w:r w:rsidRPr="001D2C6D">
              <w:t>Date:</w:t>
            </w:r>
          </w:p>
        </w:tc>
      </w:tr>
      <w:tr w:rsidR="00150A7F" w:rsidRPr="001D2C6D" w:rsidTr="003254DA">
        <w:tc>
          <w:tcPr>
            <w:tcW w:w="9242" w:type="dxa"/>
            <w:gridSpan w:val="3"/>
            <w:shd w:val="clear" w:color="auto" w:fill="DBE5F1" w:themeFill="accent1" w:themeFillTint="33"/>
          </w:tcPr>
          <w:p w:rsidR="00150A7F" w:rsidRPr="000E1F87" w:rsidRDefault="00150A7F" w:rsidP="000348AA">
            <w:pPr>
              <w:rPr>
                <w:b/>
              </w:rPr>
            </w:pPr>
            <w:r w:rsidRPr="000E1F87">
              <w:rPr>
                <w:b/>
              </w:rPr>
              <w:t>Concurred by:</w:t>
            </w:r>
          </w:p>
        </w:tc>
      </w:tr>
      <w:tr w:rsidR="00150A7F" w:rsidRPr="001D2C6D" w:rsidTr="000E1F87">
        <w:tc>
          <w:tcPr>
            <w:tcW w:w="3080"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r w:rsidR="00554C21">
              <w:t xml:space="preserve"> Leong Mei Yee</w:t>
            </w:r>
          </w:p>
          <w:p w:rsidR="00150A7F" w:rsidRPr="001D2C6D" w:rsidRDefault="00150A7F" w:rsidP="000348AA">
            <w:r w:rsidRPr="001D2C6D">
              <w:t>Position:</w:t>
            </w:r>
          </w:p>
          <w:p w:rsidR="00150A7F" w:rsidRPr="001D2C6D" w:rsidRDefault="00150A7F" w:rsidP="000348AA">
            <w:r w:rsidRPr="001D2C6D">
              <w:t>Date:</w:t>
            </w:r>
          </w:p>
        </w:tc>
        <w:tc>
          <w:tcPr>
            <w:tcW w:w="3081"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p>
          <w:p w:rsidR="00150A7F" w:rsidRPr="001D2C6D" w:rsidRDefault="00150A7F" w:rsidP="000348AA">
            <w:r w:rsidRPr="001D2C6D">
              <w:t>Position:</w:t>
            </w:r>
          </w:p>
          <w:p w:rsidR="00150A7F" w:rsidRPr="001D2C6D" w:rsidRDefault="00150A7F" w:rsidP="000348AA">
            <w:r w:rsidRPr="001D2C6D">
              <w:t>Date:</w:t>
            </w:r>
          </w:p>
        </w:tc>
        <w:tc>
          <w:tcPr>
            <w:tcW w:w="3081"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p>
          <w:p w:rsidR="00150A7F" w:rsidRPr="001D2C6D" w:rsidRDefault="00150A7F" w:rsidP="000348AA">
            <w:r w:rsidRPr="001D2C6D">
              <w:t>Position:</w:t>
            </w:r>
          </w:p>
          <w:p w:rsidR="00150A7F" w:rsidRPr="001D2C6D" w:rsidRDefault="00150A7F" w:rsidP="000348AA">
            <w:r w:rsidRPr="001D2C6D">
              <w:t>Date:</w:t>
            </w:r>
          </w:p>
        </w:tc>
      </w:tr>
      <w:tr w:rsidR="00150A7F" w:rsidRPr="001D2C6D" w:rsidTr="003254DA">
        <w:tc>
          <w:tcPr>
            <w:tcW w:w="9242" w:type="dxa"/>
            <w:gridSpan w:val="3"/>
            <w:shd w:val="clear" w:color="auto" w:fill="DBE5F1" w:themeFill="accent1" w:themeFillTint="33"/>
          </w:tcPr>
          <w:p w:rsidR="00150A7F" w:rsidRPr="000E1F87" w:rsidRDefault="00150A7F" w:rsidP="000348AA">
            <w:pPr>
              <w:rPr>
                <w:b/>
              </w:rPr>
            </w:pPr>
            <w:r w:rsidRPr="000E1F87">
              <w:rPr>
                <w:b/>
              </w:rPr>
              <w:t>Approved by:</w:t>
            </w:r>
          </w:p>
        </w:tc>
      </w:tr>
      <w:tr w:rsidR="00150A7F" w:rsidRPr="001D2C6D" w:rsidTr="000E1F87">
        <w:tc>
          <w:tcPr>
            <w:tcW w:w="3080"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r w:rsidR="00554C21">
              <w:t xml:space="preserve"> </w:t>
            </w:r>
          </w:p>
          <w:p w:rsidR="00150A7F" w:rsidRPr="001D2C6D" w:rsidRDefault="00150A7F" w:rsidP="000348AA">
            <w:r w:rsidRPr="001D2C6D">
              <w:t>Position:</w:t>
            </w:r>
            <w:r w:rsidR="00554C21">
              <w:t xml:space="preserve"> CPR</w:t>
            </w:r>
          </w:p>
          <w:p w:rsidR="00150A7F" w:rsidRPr="001D2C6D" w:rsidRDefault="00150A7F" w:rsidP="000348AA">
            <w:r w:rsidRPr="001D2C6D">
              <w:t>Date:</w:t>
            </w:r>
          </w:p>
        </w:tc>
        <w:tc>
          <w:tcPr>
            <w:tcW w:w="3081"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p>
          <w:p w:rsidR="00150A7F" w:rsidRPr="001D2C6D" w:rsidRDefault="00150A7F" w:rsidP="000348AA">
            <w:r w:rsidRPr="001D2C6D">
              <w:t>Position:</w:t>
            </w:r>
            <w:r w:rsidR="00554C21">
              <w:t xml:space="preserve"> CAG</w:t>
            </w:r>
          </w:p>
          <w:p w:rsidR="00150A7F" w:rsidRPr="001D2C6D" w:rsidRDefault="00150A7F" w:rsidP="000348AA">
            <w:r w:rsidRPr="001D2C6D">
              <w:t>Date:</w:t>
            </w:r>
          </w:p>
        </w:tc>
        <w:tc>
          <w:tcPr>
            <w:tcW w:w="3081"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p>
          <w:p w:rsidR="00150A7F" w:rsidRPr="001D2C6D" w:rsidRDefault="00150A7F" w:rsidP="000348AA">
            <w:r w:rsidRPr="001D2C6D">
              <w:t>Position:</w:t>
            </w:r>
          </w:p>
          <w:p w:rsidR="00150A7F" w:rsidRPr="001D2C6D" w:rsidRDefault="00150A7F" w:rsidP="000348AA">
            <w:r w:rsidRPr="001D2C6D">
              <w:t>Date:</w:t>
            </w:r>
          </w:p>
        </w:tc>
      </w:tr>
      <w:tr w:rsidR="00150A7F" w:rsidRPr="001D2C6D" w:rsidTr="000E1F87">
        <w:tc>
          <w:tcPr>
            <w:tcW w:w="3080"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r w:rsidR="00554C21">
              <w:t xml:space="preserve"> Hau Kok Peck</w:t>
            </w:r>
          </w:p>
          <w:p w:rsidR="00150A7F" w:rsidRPr="001D2C6D" w:rsidRDefault="00150A7F" w:rsidP="000348AA">
            <w:r w:rsidRPr="001D2C6D">
              <w:t>Position:</w:t>
            </w:r>
            <w:r w:rsidR="00554C21">
              <w:t xml:space="preserve"> General Manager</w:t>
            </w:r>
          </w:p>
          <w:p w:rsidR="00150A7F" w:rsidRPr="001D2C6D" w:rsidRDefault="00150A7F" w:rsidP="000348AA">
            <w:r w:rsidRPr="001D2C6D">
              <w:t>Date:</w:t>
            </w:r>
          </w:p>
        </w:tc>
        <w:tc>
          <w:tcPr>
            <w:tcW w:w="3081"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p>
          <w:p w:rsidR="00150A7F" w:rsidRPr="001D2C6D" w:rsidRDefault="00150A7F" w:rsidP="000348AA">
            <w:r w:rsidRPr="001D2C6D">
              <w:t>Position:</w:t>
            </w:r>
          </w:p>
          <w:p w:rsidR="00150A7F" w:rsidRPr="001D2C6D" w:rsidRDefault="00150A7F" w:rsidP="000348AA">
            <w:r w:rsidRPr="001D2C6D">
              <w:t>Date:</w:t>
            </w:r>
          </w:p>
        </w:tc>
        <w:tc>
          <w:tcPr>
            <w:tcW w:w="3081" w:type="dxa"/>
          </w:tcPr>
          <w:p w:rsidR="00150A7F" w:rsidRPr="001D2C6D" w:rsidRDefault="00150A7F" w:rsidP="000348AA"/>
          <w:p w:rsidR="00150A7F" w:rsidRPr="001D2C6D" w:rsidRDefault="00150A7F" w:rsidP="000348AA"/>
          <w:p w:rsidR="00150A7F" w:rsidRPr="001D2C6D" w:rsidRDefault="00150A7F" w:rsidP="000348AA"/>
          <w:p w:rsidR="00150A7F" w:rsidRPr="001D2C6D" w:rsidRDefault="00150A7F" w:rsidP="000348AA">
            <w:r w:rsidRPr="001D2C6D">
              <w:t>Name:</w:t>
            </w:r>
          </w:p>
          <w:p w:rsidR="00150A7F" w:rsidRPr="001D2C6D" w:rsidRDefault="00150A7F" w:rsidP="000348AA">
            <w:r w:rsidRPr="001D2C6D">
              <w:t>Position:</w:t>
            </w:r>
          </w:p>
          <w:p w:rsidR="00150A7F" w:rsidRPr="001D2C6D" w:rsidRDefault="00150A7F" w:rsidP="000348AA">
            <w:r w:rsidRPr="001D2C6D">
              <w:t>Date:</w:t>
            </w:r>
          </w:p>
        </w:tc>
      </w:tr>
    </w:tbl>
    <w:p w:rsidR="00896CAB" w:rsidRDefault="00150A7F" w:rsidP="009D2086">
      <w:pPr>
        <w:pStyle w:val="Heading1"/>
        <w:numPr>
          <w:ilvl w:val="0"/>
          <w:numId w:val="2"/>
        </w:numPr>
        <w:ind w:left="426" w:hanging="426"/>
      </w:pPr>
      <w:bookmarkStart w:id="34" w:name="_Toc475004354"/>
      <w:r>
        <w:t>Appendix</w:t>
      </w:r>
      <w:bookmarkEnd w:id="34"/>
    </w:p>
    <w:p w:rsidR="00C01929" w:rsidRPr="00C01929" w:rsidRDefault="00C01929" w:rsidP="001531DB">
      <w:pPr>
        <w:jc w:val="both"/>
        <w:rPr>
          <w:i/>
          <w:color w:val="31849B" w:themeColor="accent5" w:themeShade="BF"/>
        </w:rPr>
      </w:pPr>
      <w:r>
        <w:rPr>
          <w:i/>
          <w:color w:val="31849B" w:themeColor="accent5" w:themeShade="BF"/>
        </w:rPr>
        <w:t>&lt;</w:t>
      </w:r>
      <w:r w:rsidR="00B94D1E">
        <w:rPr>
          <w:i/>
          <w:color w:val="31849B" w:themeColor="accent5" w:themeShade="BF"/>
        </w:rPr>
        <w:t>Kindly attach/provide supplementary material (if any) under this section.&gt;</w:t>
      </w:r>
    </w:p>
    <w:sectPr w:rsidR="00C01929" w:rsidRPr="00C01929" w:rsidSect="0094694C">
      <w:pgSz w:w="11906" w:h="16838"/>
      <w:pgMar w:top="1440" w:right="1411" w:bottom="1440" w:left="1440" w:header="706" w:footer="706" w:gutter="0"/>
      <w:pgBorders w:offsetFrom="page">
        <w:top w:val="none" w:sz="0" w:space="0" w:color="455C00" w:shadow="1" w:frame="1"/>
        <w:left w:val="none" w:sz="0" w:space="28" w:color="0A0100" w:shadow="1"/>
        <w:bottom w:val="none" w:sz="0" w:space="13" w:color="2C5D00" w:shadow="1"/>
        <w:right w:val="none" w:sz="34" w:space="13" w:color="000004" w:shadow="1"/>
      </w:pgBorder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 w:author="Cheam Jinn Yeung (HQ-MDE-EMON)" w:date="2018-03-20T15:31:00Z" w:initials="CJY(">
    <w:p w:rsidR="00466077" w:rsidRDefault="00466077" w:rsidP="00856FE2">
      <w:pPr>
        <w:pStyle w:val="CommentText"/>
      </w:pPr>
      <w:r>
        <w:rPr>
          <w:rStyle w:val="CommentReference"/>
        </w:rPr>
        <w:annotationRef/>
      </w:r>
      <w:r>
        <w:t>Hyperlink to View XPRESS+ Loan Summary for Consumer Durable EP</w:t>
      </w:r>
    </w:p>
  </w:comment>
  <w:comment w:id="19" w:author="Cheam Jinn Yeung (HQ-MDE-EMON)" w:date="2018-03-20T15:31:00Z" w:initials="CJY(">
    <w:p w:rsidR="00466077" w:rsidRDefault="00466077" w:rsidP="00856FE2">
      <w:pPr>
        <w:pStyle w:val="CommentText"/>
      </w:pPr>
      <w:r>
        <w:rPr>
          <w:rStyle w:val="CommentReference"/>
        </w:rPr>
        <w:annotationRef/>
      </w:r>
      <w:r>
        <w:t>Hyperlink to View XPRESS+ Loan Summary for Personal Financing</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618D" w:rsidRDefault="00DC618D" w:rsidP="003E28CE">
      <w:pPr>
        <w:spacing w:after="0" w:line="240" w:lineRule="auto"/>
      </w:pPr>
      <w:r>
        <w:separator/>
      </w:r>
    </w:p>
  </w:endnote>
  <w:endnote w:type="continuationSeparator" w:id="0">
    <w:p w:rsidR="00DC618D" w:rsidRDefault="00DC618D" w:rsidP="003E28CE">
      <w:pPr>
        <w:spacing w:after="0" w:line="240" w:lineRule="auto"/>
      </w:pPr>
      <w:r>
        <w:continuationSeparator/>
      </w:r>
    </w:p>
  </w:endnote>
  <w:endnote w:type="continuationNotice" w:id="1">
    <w:p w:rsidR="00DC618D" w:rsidRDefault="00DC61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6077" w:rsidRDefault="00466077" w:rsidP="0015747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466077" w:rsidRDefault="00466077">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6077" w:rsidRPr="006E0B23" w:rsidRDefault="00466077" w:rsidP="00157479">
    <w:pPr>
      <w:pStyle w:val="Footer"/>
      <w:jc w:val="right"/>
    </w:pPr>
    <w:r>
      <w:t xml:space="preserve">Page </w:t>
    </w:r>
    <w:r>
      <w:fldChar w:fldCharType="begin"/>
    </w:r>
    <w:r>
      <w:instrText xml:space="preserve"> PAGE </w:instrText>
    </w:r>
    <w:r>
      <w:fldChar w:fldCharType="separate"/>
    </w:r>
    <w:r w:rsidR="00DC618D">
      <w:rPr>
        <w:noProof/>
      </w:rPr>
      <w:t>1</w:t>
    </w:r>
    <w:r>
      <w:rPr>
        <w:noProof/>
      </w:rPr>
      <w:fldChar w:fldCharType="end"/>
    </w:r>
    <w:r>
      <w:t xml:space="preserve"> of </w:t>
    </w:r>
    <w:r>
      <w:fldChar w:fldCharType="begin"/>
    </w:r>
    <w:r>
      <w:instrText xml:space="preserve"> NUMPAGES </w:instrText>
    </w:r>
    <w:r>
      <w:fldChar w:fldCharType="separate"/>
    </w:r>
    <w:r w:rsidR="00DC618D">
      <w:rPr>
        <w:noProof/>
      </w:rPr>
      <w:t>1</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06173"/>
      <w:docPartObj>
        <w:docPartGallery w:val="Page Numbers (Bottom of Page)"/>
        <w:docPartUnique/>
      </w:docPartObj>
    </w:sdtPr>
    <w:sdtContent>
      <w:sdt>
        <w:sdtPr>
          <w:id w:val="565050523"/>
          <w:docPartObj>
            <w:docPartGallery w:val="Page Numbers (Top of Page)"/>
            <w:docPartUnique/>
          </w:docPartObj>
        </w:sdtPr>
        <w:sdtContent>
          <w:p w:rsidR="00466077" w:rsidRDefault="00466077">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A4290A">
              <w:rPr>
                <w:b/>
                <w:noProof/>
              </w:rPr>
              <w:t>21</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A4290A">
              <w:rPr>
                <w:b/>
                <w:noProof/>
              </w:rPr>
              <w:t>45</w:t>
            </w:r>
            <w:r>
              <w:rPr>
                <w:b/>
                <w:sz w:val="24"/>
                <w:szCs w:val="24"/>
              </w:rPr>
              <w:fldChar w:fldCharType="end"/>
            </w:r>
          </w:p>
        </w:sdtContent>
      </w:sdt>
    </w:sdtContent>
  </w:sdt>
  <w:p w:rsidR="00466077" w:rsidRDefault="004660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618D" w:rsidRDefault="00DC618D" w:rsidP="003E28CE">
      <w:pPr>
        <w:spacing w:after="0" w:line="240" w:lineRule="auto"/>
      </w:pPr>
      <w:r>
        <w:separator/>
      </w:r>
    </w:p>
  </w:footnote>
  <w:footnote w:type="continuationSeparator" w:id="0">
    <w:p w:rsidR="00DC618D" w:rsidRDefault="00DC618D" w:rsidP="003E28CE">
      <w:pPr>
        <w:spacing w:after="0" w:line="240" w:lineRule="auto"/>
      </w:pPr>
      <w:r>
        <w:continuationSeparator/>
      </w:r>
    </w:p>
  </w:footnote>
  <w:footnote w:type="continuationNotice" w:id="1">
    <w:p w:rsidR="00DC618D" w:rsidRDefault="00DC618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6077" w:rsidRDefault="00466077" w:rsidP="00437270">
    <w:pPr>
      <w:pStyle w:val="Header"/>
      <w:tabs>
        <w:tab w:val="left" w:pos="7605"/>
      </w:tabs>
      <w:rPr>
        <w:b/>
        <w:bCs/>
      </w:rPr>
    </w:pPr>
    <w:r>
      <w:rPr>
        <w:b/>
        <w:bCs/>
        <w:noProof/>
        <w:lang w:val="en-US" w:eastAsia="zh-TW"/>
      </w:rPr>
      <w:pict>
        <v:shapetype id="_x0000_t202" coordsize="21600,21600" o:spt="202" path="m,l,21600r21600,l21600,xe">
          <v:stroke joinstyle="miter"/>
          <v:path gradientshapeok="t" o:connecttype="rect"/>
        </v:shapetype>
        <v:shape id="_x0000_s2049" type="#_x0000_t202" style="position:absolute;margin-left:362.05pt;margin-top:-25.05pt;width:79.75pt;height:53.55pt;z-index:251663360;mso-height-percent:200;mso-height-percent:200;mso-width-relative:margin;mso-height-relative:margin" stroked="f">
          <v:textbox style="mso-fit-shape-to-text:t">
            <w:txbxContent>
              <w:p w:rsidR="00466077" w:rsidRDefault="00466077" w:rsidP="00437270">
                <w:pPr>
                  <w:spacing w:after="0"/>
                  <w:jc w:val="right"/>
                </w:pPr>
                <w:r>
                  <w:t>ITG-PMP-F02</w:t>
                </w:r>
              </w:p>
              <w:p w:rsidR="00466077" w:rsidRDefault="00466077" w:rsidP="00437270">
                <w:pPr>
                  <w:spacing w:after="0"/>
                  <w:jc w:val="right"/>
                </w:pPr>
                <w:r>
                  <w:t>Rev 2</w:t>
                </w:r>
              </w:p>
              <w:p w:rsidR="00466077" w:rsidRDefault="00466077" w:rsidP="00437270">
                <w:pPr>
                  <w:spacing w:after="0"/>
                  <w:jc w:val="right"/>
                </w:pPr>
                <w:r>
                  <w:t>Internal Use</w:t>
                </w:r>
              </w:p>
            </w:txbxContent>
          </v:textbox>
        </v:shape>
      </w:pict>
    </w:r>
    <w:r>
      <w:rPr>
        <w:b/>
        <w:bCs/>
        <w:noProof/>
        <w:lang w:eastAsia="en-MY"/>
      </w:rPr>
      <w:drawing>
        <wp:anchor distT="0" distB="0" distL="114300" distR="114300" simplePos="0" relativeHeight="251661312" behindDoc="0" locked="0" layoutInCell="1" allowOverlap="1" wp14:anchorId="2AAC2931" wp14:editId="29B50316">
          <wp:simplePos x="0" y="0"/>
          <wp:positionH relativeFrom="column">
            <wp:posOffset>-266700</wp:posOffset>
          </wp:positionH>
          <wp:positionV relativeFrom="paragraph">
            <wp:posOffset>-47625</wp:posOffset>
          </wp:positionV>
          <wp:extent cx="438150" cy="457200"/>
          <wp:effectExtent l="19050" t="0" r="0" b="0"/>
          <wp:wrapNone/>
          <wp:docPr id="1" name="Picture 2" descr="aeo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eonlogo"/>
                  <pic:cNvPicPr>
                    <a:picLocks noChangeAspect="1" noChangeArrowheads="1"/>
                  </pic:cNvPicPr>
                </pic:nvPicPr>
                <pic:blipFill>
                  <a:blip r:embed="rId1"/>
                  <a:srcRect/>
                  <a:stretch>
                    <a:fillRect/>
                  </a:stretch>
                </pic:blipFill>
                <pic:spPr bwMode="auto">
                  <a:xfrm>
                    <a:off x="0" y="0"/>
                    <a:ext cx="438150" cy="457200"/>
                  </a:xfrm>
                  <a:prstGeom prst="rect">
                    <a:avLst/>
                  </a:prstGeom>
                  <a:noFill/>
                  <a:ln w="9525">
                    <a:noFill/>
                    <a:miter lim="800000"/>
                    <a:headEnd/>
                    <a:tailEnd/>
                  </a:ln>
                </pic:spPr>
              </pic:pic>
            </a:graphicData>
          </a:graphic>
        </wp:anchor>
      </w:drawing>
    </w:r>
    <w:r>
      <w:rPr>
        <w:b/>
        <w:bCs/>
      </w:rPr>
      <w:t xml:space="preserve">         </w:t>
    </w:r>
    <w:r>
      <w:rPr>
        <w:rFonts w:hint="eastAsia"/>
        <w:b/>
        <w:bCs/>
      </w:rPr>
      <w:t>AEON CREDIT SERVICE (M) BHD. (Co. 412767-V)</w:t>
    </w:r>
    <w:r>
      <w:rPr>
        <w:b/>
        <w:bCs/>
      </w:rPr>
      <w:tab/>
    </w:r>
    <w:r>
      <w:rPr>
        <w:b/>
        <w:bCs/>
      </w:rPr>
      <w:tab/>
    </w:r>
  </w:p>
  <w:p w:rsidR="00466077" w:rsidRPr="00D2111F" w:rsidRDefault="00466077" w:rsidP="00157479">
    <w:pPr>
      <w:pStyle w:val="Header"/>
      <w:jc w:val="right"/>
      <w:rPr>
        <w:b/>
        <w:bCs/>
      </w:rPr>
    </w:pP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6077" w:rsidRDefault="00466077">
    <w:pPr>
      <w:pStyle w:val="Header"/>
    </w:pPr>
    <w:r>
      <w:rPr>
        <w:b/>
        <w:bCs/>
        <w:noProof/>
        <w:lang w:eastAsia="en-MY"/>
      </w:rPr>
      <w:pict>
        <v:shapetype id="_x0000_t202" coordsize="21600,21600" o:spt="202" path="m,l,21600r21600,l21600,xe">
          <v:stroke joinstyle="miter"/>
          <v:path gradientshapeok="t" o:connecttype="rect"/>
        </v:shapetype>
        <v:shape id="_x0000_s2050" type="#_x0000_t202" style="position:absolute;margin-left:382.3pt;margin-top:-20.4pt;width:79.75pt;height:53.55pt;z-index:251664384;mso-height-percent:200;mso-height-percent:200;mso-width-relative:margin;mso-height-relative:margin" stroked="f">
          <v:textbox style="mso-next-textbox:#_x0000_s2050;mso-fit-shape-to-text:t">
            <w:txbxContent>
              <w:p w:rsidR="00466077" w:rsidRDefault="00466077" w:rsidP="00487809">
                <w:pPr>
                  <w:spacing w:after="0"/>
                  <w:jc w:val="right"/>
                </w:pPr>
                <w:r>
                  <w:t>ITG-PMP-F02</w:t>
                </w:r>
              </w:p>
              <w:p w:rsidR="00466077" w:rsidRDefault="00466077" w:rsidP="00487809">
                <w:pPr>
                  <w:spacing w:after="0"/>
                  <w:jc w:val="right"/>
                </w:pPr>
                <w:r>
                  <w:t>Rev 2</w:t>
                </w:r>
              </w:p>
              <w:p w:rsidR="00466077" w:rsidRDefault="00466077" w:rsidP="00487809">
                <w:pPr>
                  <w:spacing w:after="0"/>
                  <w:jc w:val="right"/>
                </w:pPr>
                <w:r>
                  <w:t>Internal Use</w:t>
                </w:r>
              </w:p>
            </w:txbxContent>
          </v:textbox>
        </v:shape>
      </w:pict>
    </w:r>
    <w:r>
      <w:rPr>
        <w:b/>
        <w:bCs/>
        <w:noProof/>
        <w:lang w:eastAsia="en-MY"/>
      </w:rPr>
      <w:drawing>
        <wp:anchor distT="0" distB="0" distL="114300" distR="114300" simplePos="0" relativeHeight="251659264" behindDoc="0" locked="0" layoutInCell="1" allowOverlap="1" wp14:anchorId="20442502" wp14:editId="714C722C">
          <wp:simplePos x="0" y="0"/>
          <wp:positionH relativeFrom="column">
            <wp:posOffset>-226060</wp:posOffset>
          </wp:positionH>
          <wp:positionV relativeFrom="paragraph">
            <wp:posOffset>-109855</wp:posOffset>
          </wp:positionV>
          <wp:extent cx="450850" cy="467360"/>
          <wp:effectExtent l="19050" t="0" r="6350" b="0"/>
          <wp:wrapNone/>
          <wp:docPr id="9" name="Picture 2" descr="aeo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eonlogo"/>
                  <pic:cNvPicPr>
                    <a:picLocks noChangeAspect="1" noChangeArrowheads="1"/>
                  </pic:cNvPicPr>
                </pic:nvPicPr>
                <pic:blipFill>
                  <a:blip r:embed="rId1"/>
                  <a:srcRect/>
                  <a:stretch>
                    <a:fillRect/>
                  </a:stretch>
                </pic:blipFill>
                <pic:spPr bwMode="auto">
                  <a:xfrm>
                    <a:off x="0" y="0"/>
                    <a:ext cx="450850" cy="467360"/>
                  </a:xfrm>
                  <a:prstGeom prst="rect">
                    <a:avLst/>
                  </a:prstGeom>
                  <a:noFill/>
                  <a:ln w="9525">
                    <a:noFill/>
                    <a:miter lim="800000"/>
                    <a:headEnd/>
                    <a:tailEnd/>
                  </a:ln>
                </pic:spPr>
              </pic:pic>
            </a:graphicData>
          </a:graphic>
        </wp:anchor>
      </w:drawing>
    </w:r>
    <w:r>
      <w:rPr>
        <w:b/>
        <w:bCs/>
      </w:rPr>
      <w:t xml:space="preserve">         </w:t>
    </w:r>
    <w:r>
      <w:rPr>
        <w:rFonts w:hint="eastAsia"/>
        <w:b/>
        <w:bCs/>
      </w:rPr>
      <w:t>AEON CREDIT SERVICE (M) BHD. (</w:t>
    </w:r>
    <w:smartTag w:uri="urn:schemas-microsoft-com:office:smarttags" w:element="place">
      <w:r>
        <w:rPr>
          <w:rFonts w:hint="eastAsia"/>
          <w:b/>
          <w:bCs/>
        </w:rPr>
        <w:t>Co.</w:t>
      </w:r>
    </w:smartTag>
    <w:r>
      <w:rPr>
        <w:rFonts w:hint="eastAsia"/>
        <w:b/>
        <w:bCs/>
      </w:rPr>
      <w:t xml:space="preserve"> 412767-V)</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44999"/>
    <w:multiLevelType w:val="hybridMultilevel"/>
    <w:tmpl w:val="5FBA02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80050A"/>
    <w:multiLevelType w:val="hybridMultilevel"/>
    <w:tmpl w:val="173E2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5A2C42"/>
    <w:multiLevelType w:val="hybridMultilevel"/>
    <w:tmpl w:val="475C1D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F9168F"/>
    <w:multiLevelType w:val="hybridMultilevel"/>
    <w:tmpl w:val="539843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E14277"/>
    <w:multiLevelType w:val="hybridMultilevel"/>
    <w:tmpl w:val="45AE8AD6"/>
    <w:lvl w:ilvl="0" w:tplc="44090001">
      <w:start w:val="1"/>
      <w:numFmt w:val="bullet"/>
      <w:lvlText w:val=""/>
      <w:lvlJc w:val="left"/>
      <w:pPr>
        <w:ind w:left="1591" w:hanging="360"/>
      </w:pPr>
      <w:rPr>
        <w:rFonts w:ascii="Symbol" w:hAnsi="Symbol" w:hint="default"/>
      </w:rPr>
    </w:lvl>
    <w:lvl w:ilvl="1" w:tplc="44090003" w:tentative="1">
      <w:start w:val="1"/>
      <w:numFmt w:val="bullet"/>
      <w:lvlText w:val="o"/>
      <w:lvlJc w:val="left"/>
      <w:pPr>
        <w:ind w:left="2311" w:hanging="360"/>
      </w:pPr>
      <w:rPr>
        <w:rFonts w:ascii="Courier New" w:hAnsi="Courier New" w:cs="Courier New" w:hint="default"/>
      </w:rPr>
    </w:lvl>
    <w:lvl w:ilvl="2" w:tplc="44090005" w:tentative="1">
      <w:start w:val="1"/>
      <w:numFmt w:val="bullet"/>
      <w:lvlText w:val=""/>
      <w:lvlJc w:val="left"/>
      <w:pPr>
        <w:ind w:left="3031" w:hanging="360"/>
      </w:pPr>
      <w:rPr>
        <w:rFonts w:ascii="Wingdings" w:hAnsi="Wingdings" w:hint="default"/>
      </w:rPr>
    </w:lvl>
    <w:lvl w:ilvl="3" w:tplc="44090001" w:tentative="1">
      <w:start w:val="1"/>
      <w:numFmt w:val="bullet"/>
      <w:lvlText w:val=""/>
      <w:lvlJc w:val="left"/>
      <w:pPr>
        <w:ind w:left="3751" w:hanging="360"/>
      </w:pPr>
      <w:rPr>
        <w:rFonts w:ascii="Symbol" w:hAnsi="Symbol" w:hint="default"/>
      </w:rPr>
    </w:lvl>
    <w:lvl w:ilvl="4" w:tplc="44090003" w:tentative="1">
      <w:start w:val="1"/>
      <w:numFmt w:val="bullet"/>
      <w:lvlText w:val="o"/>
      <w:lvlJc w:val="left"/>
      <w:pPr>
        <w:ind w:left="4471" w:hanging="360"/>
      </w:pPr>
      <w:rPr>
        <w:rFonts w:ascii="Courier New" w:hAnsi="Courier New" w:cs="Courier New" w:hint="default"/>
      </w:rPr>
    </w:lvl>
    <w:lvl w:ilvl="5" w:tplc="44090005" w:tentative="1">
      <w:start w:val="1"/>
      <w:numFmt w:val="bullet"/>
      <w:lvlText w:val=""/>
      <w:lvlJc w:val="left"/>
      <w:pPr>
        <w:ind w:left="5191" w:hanging="360"/>
      </w:pPr>
      <w:rPr>
        <w:rFonts w:ascii="Wingdings" w:hAnsi="Wingdings" w:hint="default"/>
      </w:rPr>
    </w:lvl>
    <w:lvl w:ilvl="6" w:tplc="44090001" w:tentative="1">
      <w:start w:val="1"/>
      <w:numFmt w:val="bullet"/>
      <w:lvlText w:val=""/>
      <w:lvlJc w:val="left"/>
      <w:pPr>
        <w:ind w:left="5911" w:hanging="360"/>
      </w:pPr>
      <w:rPr>
        <w:rFonts w:ascii="Symbol" w:hAnsi="Symbol" w:hint="default"/>
      </w:rPr>
    </w:lvl>
    <w:lvl w:ilvl="7" w:tplc="44090003" w:tentative="1">
      <w:start w:val="1"/>
      <w:numFmt w:val="bullet"/>
      <w:lvlText w:val="o"/>
      <w:lvlJc w:val="left"/>
      <w:pPr>
        <w:ind w:left="6631" w:hanging="360"/>
      </w:pPr>
      <w:rPr>
        <w:rFonts w:ascii="Courier New" w:hAnsi="Courier New" w:cs="Courier New" w:hint="default"/>
      </w:rPr>
    </w:lvl>
    <w:lvl w:ilvl="8" w:tplc="44090005" w:tentative="1">
      <w:start w:val="1"/>
      <w:numFmt w:val="bullet"/>
      <w:lvlText w:val=""/>
      <w:lvlJc w:val="left"/>
      <w:pPr>
        <w:ind w:left="7351" w:hanging="360"/>
      </w:pPr>
      <w:rPr>
        <w:rFonts w:ascii="Wingdings" w:hAnsi="Wingdings" w:hint="default"/>
      </w:rPr>
    </w:lvl>
  </w:abstractNum>
  <w:abstractNum w:abstractNumId="5">
    <w:nsid w:val="14A35A41"/>
    <w:multiLevelType w:val="hybridMultilevel"/>
    <w:tmpl w:val="7DB87C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783444"/>
    <w:multiLevelType w:val="multilevel"/>
    <w:tmpl w:val="966639B2"/>
    <w:lvl w:ilvl="0">
      <w:start w:val="1"/>
      <w:numFmt w:val="decimal"/>
      <w:pStyle w:val="Topic"/>
      <w:lvlText w:val="%1.0"/>
      <w:lvlJc w:val="left"/>
      <w:pPr>
        <w:ind w:left="720" w:hanging="720"/>
      </w:pPr>
      <w:rPr>
        <w:rFonts w:hint="default"/>
      </w:rPr>
    </w:lvl>
    <w:lvl w:ilvl="1">
      <w:start w:val="1"/>
      <w:numFmt w:val="decimal"/>
      <w:pStyle w:val="SubTopic"/>
      <w:lvlText w:val="%1.%2"/>
      <w:lvlJc w:val="left"/>
      <w:pPr>
        <w:ind w:left="3414" w:hanging="720"/>
      </w:pPr>
      <w:rPr>
        <w:rFonts w:hint="default"/>
        <w:b w:val="0"/>
        <w:sz w:val="22"/>
        <w:u w:val="none"/>
      </w:rPr>
    </w:lvl>
    <w:lvl w:ilvl="2">
      <w:start w:val="1"/>
      <w:numFmt w:val="decimal"/>
      <w:pStyle w:val="SubSubTopic"/>
      <w:lvlText w:val="%1.%2.%3"/>
      <w:lvlJc w:val="left"/>
      <w:pPr>
        <w:ind w:left="5823" w:hanging="720"/>
      </w:pPr>
      <w:rPr>
        <w:rFonts w:hint="default"/>
        <w:b/>
        <w:sz w:val="22"/>
        <w:szCs w:val="22"/>
      </w:rPr>
    </w:lvl>
    <w:lvl w:ilvl="3">
      <w:start w:val="1"/>
      <w:numFmt w:val="decimal"/>
      <w:pStyle w:val="ProcedureRequirements"/>
      <w:lvlText w:val="%1.%2.%3.%4"/>
      <w:lvlJc w:val="left"/>
      <w:pPr>
        <w:ind w:left="3240" w:hanging="1080"/>
      </w:pPr>
      <w:rPr>
        <w:rFonts w:hint="default"/>
      </w:rPr>
    </w:lvl>
    <w:lvl w:ilvl="4">
      <w:start w:val="1"/>
      <w:numFmt w:val="bullet"/>
      <w:lvlText w:val=""/>
      <w:lvlJc w:val="left"/>
      <w:pPr>
        <w:ind w:left="4320" w:hanging="1440"/>
      </w:pPr>
      <w:rPr>
        <w:rFonts w:ascii="Symbol" w:hAnsi="Symbol" w:hint="default"/>
      </w:rPr>
    </w:lvl>
    <w:lvl w:ilvl="5">
      <w:start w:val="1"/>
      <w:numFmt w:val="lowerLetter"/>
      <w:lvlText w:val="%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nsid w:val="1A206F36"/>
    <w:multiLevelType w:val="hybridMultilevel"/>
    <w:tmpl w:val="7690166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A653D91"/>
    <w:multiLevelType w:val="hybridMultilevel"/>
    <w:tmpl w:val="973EB8C6"/>
    <w:lvl w:ilvl="0" w:tplc="FB34BE42">
      <w:start w:val="5"/>
      <w:numFmt w:val="decimal"/>
      <w:lvlText w:val="%1)"/>
      <w:lvlJc w:val="left"/>
      <w:pPr>
        <w:ind w:left="1166" w:hanging="360"/>
      </w:pPr>
      <w:rPr>
        <w:rFonts w:hint="default"/>
        <w:b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nsid w:val="1C8A16BD"/>
    <w:multiLevelType w:val="hybridMultilevel"/>
    <w:tmpl w:val="7314349E"/>
    <w:lvl w:ilvl="0" w:tplc="1C74F6E8">
      <w:start w:val="1"/>
      <w:numFmt w:val="decimal"/>
      <w:lvlText w:val="%1)"/>
      <w:lvlJc w:val="left"/>
      <w:pPr>
        <w:ind w:left="720" w:hanging="360"/>
      </w:pPr>
      <w:rPr>
        <w:b w:val="0"/>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nsid w:val="1D8B1427"/>
    <w:multiLevelType w:val="hybridMultilevel"/>
    <w:tmpl w:val="B4886B7C"/>
    <w:lvl w:ilvl="0" w:tplc="EA9046FE">
      <w:start w:val="1"/>
      <w:numFmt w:val="lowerLetter"/>
      <w:lvlText w:val="%1)"/>
      <w:lvlJc w:val="left"/>
      <w:pPr>
        <w:ind w:left="1166" w:hanging="360"/>
      </w:pPr>
      <w:rPr>
        <w:b w:val="0"/>
        <w:color w:val="auto"/>
      </w:rPr>
    </w:lvl>
    <w:lvl w:ilvl="1" w:tplc="44090019" w:tentative="1">
      <w:start w:val="1"/>
      <w:numFmt w:val="lowerLetter"/>
      <w:lvlText w:val="%2."/>
      <w:lvlJc w:val="left"/>
      <w:pPr>
        <w:ind w:left="1886" w:hanging="360"/>
      </w:pPr>
    </w:lvl>
    <w:lvl w:ilvl="2" w:tplc="4409001B" w:tentative="1">
      <w:start w:val="1"/>
      <w:numFmt w:val="lowerRoman"/>
      <w:lvlText w:val="%3."/>
      <w:lvlJc w:val="right"/>
      <w:pPr>
        <w:ind w:left="2606" w:hanging="180"/>
      </w:pPr>
    </w:lvl>
    <w:lvl w:ilvl="3" w:tplc="4409000F" w:tentative="1">
      <w:start w:val="1"/>
      <w:numFmt w:val="decimal"/>
      <w:lvlText w:val="%4."/>
      <w:lvlJc w:val="left"/>
      <w:pPr>
        <w:ind w:left="3326" w:hanging="360"/>
      </w:pPr>
    </w:lvl>
    <w:lvl w:ilvl="4" w:tplc="44090019" w:tentative="1">
      <w:start w:val="1"/>
      <w:numFmt w:val="lowerLetter"/>
      <w:lvlText w:val="%5."/>
      <w:lvlJc w:val="left"/>
      <w:pPr>
        <w:ind w:left="4046" w:hanging="360"/>
      </w:pPr>
    </w:lvl>
    <w:lvl w:ilvl="5" w:tplc="4409001B" w:tentative="1">
      <w:start w:val="1"/>
      <w:numFmt w:val="lowerRoman"/>
      <w:lvlText w:val="%6."/>
      <w:lvlJc w:val="right"/>
      <w:pPr>
        <w:ind w:left="4766" w:hanging="180"/>
      </w:pPr>
    </w:lvl>
    <w:lvl w:ilvl="6" w:tplc="4409000F" w:tentative="1">
      <w:start w:val="1"/>
      <w:numFmt w:val="decimal"/>
      <w:lvlText w:val="%7."/>
      <w:lvlJc w:val="left"/>
      <w:pPr>
        <w:ind w:left="5486" w:hanging="360"/>
      </w:pPr>
    </w:lvl>
    <w:lvl w:ilvl="7" w:tplc="44090019" w:tentative="1">
      <w:start w:val="1"/>
      <w:numFmt w:val="lowerLetter"/>
      <w:lvlText w:val="%8."/>
      <w:lvlJc w:val="left"/>
      <w:pPr>
        <w:ind w:left="6206" w:hanging="360"/>
      </w:pPr>
    </w:lvl>
    <w:lvl w:ilvl="8" w:tplc="4409001B" w:tentative="1">
      <w:start w:val="1"/>
      <w:numFmt w:val="lowerRoman"/>
      <w:lvlText w:val="%9."/>
      <w:lvlJc w:val="right"/>
      <w:pPr>
        <w:ind w:left="6926" w:hanging="180"/>
      </w:pPr>
    </w:lvl>
  </w:abstractNum>
  <w:abstractNum w:abstractNumId="11">
    <w:nsid w:val="20506398"/>
    <w:multiLevelType w:val="hybridMultilevel"/>
    <w:tmpl w:val="AC3890E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nsid w:val="225013C6"/>
    <w:multiLevelType w:val="multilevel"/>
    <w:tmpl w:val="D4B6FAE6"/>
    <w:lvl w:ilvl="0">
      <w:start w:val="1"/>
      <w:numFmt w:val="decimal"/>
      <w:lvlText w:val="%1."/>
      <w:lvlJc w:val="left"/>
      <w:pPr>
        <w:ind w:left="360" w:hanging="360"/>
      </w:pPr>
    </w:lvl>
    <w:lvl w:ilv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nsid w:val="229035F9"/>
    <w:multiLevelType w:val="hybridMultilevel"/>
    <w:tmpl w:val="B31850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E229AE"/>
    <w:multiLevelType w:val="hybridMultilevel"/>
    <w:tmpl w:val="5EB00B1A"/>
    <w:lvl w:ilvl="0" w:tplc="44090001">
      <w:start w:val="1"/>
      <w:numFmt w:val="bullet"/>
      <w:lvlText w:val=""/>
      <w:lvlJc w:val="left"/>
      <w:pPr>
        <w:ind w:left="1591" w:hanging="360"/>
      </w:pPr>
      <w:rPr>
        <w:rFonts w:ascii="Symbol" w:hAnsi="Symbol" w:hint="default"/>
      </w:rPr>
    </w:lvl>
    <w:lvl w:ilvl="1" w:tplc="44090003" w:tentative="1">
      <w:start w:val="1"/>
      <w:numFmt w:val="bullet"/>
      <w:lvlText w:val="o"/>
      <w:lvlJc w:val="left"/>
      <w:pPr>
        <w:ind w:left="2311" w:hanging="360"/>
      </w:pPr>
      <w:rPr>
        <w:rFonts w:ascii="Courier New" w:hAnsi="Courier New" w:cs="Courier New" w:hint="default"/>
      </w:rPr>
    </w:lvl>
    <w:lvl w:ilvl="2" w:tplc="44090005" w:tentative="1">
      <w:start w:val="1"/>
      <w:numFmt w:val="bullet"/>
      <w:lvlText w:val=""/>
      <w:lvlJc w:val="left"/>
      <w:pPr>
        <w:ind w:left="3031" w:hanging="360"/>
      </w:pPr>
      <w:rPr>
        <w:rFonts w:ascii="Wingdings" w:hAnsi="Wingdings" w:hint="default"/>
      </w:rPr>
    </w:lvl>
    <w:lvl w:ilvl="3" w:tplc="44090001" w:tentative="1">
      <w:start w:val="1"/>
      <w:numFmt w:val="bullet"/>
      <w:lvlText w:val=""/>
      <w:lvlJc w:val="left"/>
      <w:pPr>
        <w:ind w:left="3751" w:hanging="360"/>
      </w:pPr>
      <w:rPr>
        <w:rFonts w:ascii="Symbol" w:hAnsi="Symbol" w:hint="default"/>
      </w:rPr>
    </w:lvl>
    <w:lvl w:ilvl="4" w:tplc="44090003" w:tentative="1">
      <w:start w:val="1"/>
      <w:numFmt w:val="bullet"/>
      <w:lvlText w:val="o"/>
      <w:lvlJc w:val="left"/>
      <w:pPr>
        <w:ind w:left="4471" w:hanging="360"/>
      </w:pPr>
      <w:rPr>
        <w:rFonts w:ascii="Courier New" w:hAnsi="Courier New" w:cs="Courier New" w:hint="default"/>
      </w:rPr>
    </w:lvl>
    <w:lvl w:ilvl="5" w:tplc="44090005" w:tentative="1">
      <w:start w:val="1"/>
      <w:numFmt w:val="bullet"/>
      <w:lvlText w:val=""/>
      <w:lvlJc w:val="left"/>
      <w:pPr>
        <w:ind w:left="5191" w:hanging="360"/>
      </w:pPr>
      <w:rPr>
        <w:rFonts w:ascii="Wingdings" w:hAnsi="Wingdings" w:hint="default"/>
      </w:rPr>
    </w:lvl>
    <w:lvl w:ilvl="6" w:tplc="44090001" w:tentative="1">
      <w:start w:val="1"/>
      <w:numFmt w:val="bullet"/>
      <w:lvlText w:val=""/>
      <w:lvlJc w:val="left"/>
      <w:pPr>
        <w:ind w:left="5911" w:hanging="360"/>
      </w:pPr>
      <w:rPr>
        <w:rFonts w:ascii="Symbol" w:hAnsi="Symbol" w:hint="default"/>
      </w:rPr>
    </w:lvl>
    <w:lvl w:ilvl="7" w:tplc="44090003" w:tentative="1">
      <w:start w:val="1"/>
      <w:numFmt w:val="bullet"/>
      <w:lvlText w:val="o"/>
      <w:lvlJc w:val="left"/>
      <w:pPr>
        <w:ind w:left="6631" w:hanging="360"/>
      </w:pPr>
      <w:rPr>
        <w:rFonts w:ascii="Courier New" w:hAnsi="Courier New" w:cs="Courier New" w:hint="default"/>
      </w:rPr>
    </w:lvl>
    <w:lvl w:ilvl="8" w:tplc="44090005" w:tentative="1">
      <w:start w:val="1"/>
      <w:numFmt w:val="bullet"/>
      <w:lvlText w:val=""/>
      <w:lvlJc w:val="left"/>
      <w:pPr>
        <w:ind w:left="7351" w:hanging="360"/>
      </w:pPr>
      <w:rPr>
        <w:rFonts w:ascii="Wingdings" w:hAnsi="Wingdings" w:hint="default"/>
      </w:rPr>
    </w:lvl>
  </w:abstractNum>
  <w:abstractNum w:abstractNumId="15">
    <w:nsid w:val="25695C48"/>
    <w:multiLevelType w:val="hybridMultilevel"/>
    <w:tmpl w:val="7C4844A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nsid w:val="27A34ECB"/>
    <w:multiLevelType w:val="hybridMultilevel"/>
    <w:tmpl w:val="FB06AF28"/>
    <w:lvl w:ilvl="0" w:tplc="44090017">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nsid w:val="287E2934"/>
    <w:multiLevelType w:val="hybridMultilevel"/>
    <w:tmpl w:val="338AAE40"/>
    <w:lvl w:ilvl="0" w:tplc="0409000F">
      <w:start w:val="1"/>
      <w:numFmt w:val="decimal"/>
      <w:lvlText w:val="%1."/>
      <w:lvlJc w:val="left"/>
      <w:pPr>
        <w:ind w:left="720" w:hanging="360"/>
      </w:pPr>
    </w:lvl>
    <w:lvl w:ilvl="1" w:tplc="617077E4">
      <w:numFmt w:val="bullet"/>
      <w:lvlText w:val="–"/>
      <w:lvlJc w:val="left"/>
      <w:pPr>
        <w:ind w:left="1440" w:hanging="360"/>
      </w:pPr>
      <w:rPr>
        <w:rFonts w:ascii="Calibri" w:eastAsiaTheme="minorEastAsia" w:hAnsi="Calibri"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9E03F6"/>
    <w:multiLevelType w:val="hybridMultilevel"/>
    <w:tmpl w:val="4D762B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nsid w:val="30015CD9"/>
    <w:multiLevelType w:val="hybridMultilevel"/>
    <w:tmpl w:val="92681058"/>
    <w:lvl w:ilvl="0" w:tplc="44090001">
      <w:start w:val="1"/>
      <w:numFmt w:val="bullet"/>
      <w:lvlText w:val=""/>
      <w:lvlJc w:val="left"/>
      <w:pPr>
        <w:ind w:left="1591" w:hanging="360"/>
      </w:pPr>
      <w:rPr>
        <w:rFonts w:ascii="Symbol" w:hAnsi="Symbol" w:hint="default"/>
      </w:rPr>
    </w:lvl>
    <w:lvl w:ilvl="1" w:tplc="44090003" w:tentative="1">
      <w:start w:val="1"/>
      <w:numFmt w:val="bullet"/>
      <w:lvlText w:val="o"/>
      <w:lvlJc w:val="left"/>
      <w:pPr>
        <w:ind w:left="2311" w:hanging="360"/>
      </w:pPr>
      <w:rPr>
        <w:rFonts w:ascii="Courier New" w:hAnsi="Courier New" w:cs="Courier New" w:hint="default"/>
      </w:rPr>
    </w:lvl>
    <w:lvl w:ilvl="2" w:tplc="44090005" w:tentative="1">
      <w:start w:val="1"/>
      <w:numFmt w:val="bullet"/>
      <w:lvlText w:val=""/>
      <w:lvlJc w:val="left"/>
      <w:pPr>
        <w:ind w:left="3031" w:hanging="360"/>
      </w:pPr>
      <w:rPr>
        <w:rFonts w:ascii="Wingdings" w:hAnsi="Wingdings" w:hint="default"/>
      </w:rPr>
    </w:lvl>
    <w:lvl w:ilvl="3" w:tplc="44090001" w:tentative="1">
      <w:start w:val="1"/>
      <w:numFmt w:val="bullet"/>
      <w:lvlText w:val=""/>
      <w:lvlJc w:val="left"/>
      <w:pPr>
        <w:ind w:left="3751" w:hanging="360"/>
      </w:pPr>
      <w:rPr>
        <w:rFonts w:ascii="Symbol" w:hAnsi="Symbol" w:hint="default"/>
      </w:rPr>
    </w:lvl>
    <w:lvl w:ilvl="4" w:tplc="44090003" w:tentative="1">
      <w:start w:val="1"/>
      <w:numFmt w:val="bullet"/>
      <w:lvlText w:val="o"/>
      <w:lvlJc w:val="left"/>
      <w:pPr>
        <w:ind w:left="4471" w:hanging="360"/>
      </w:pPr>
      <w:rPr>
        <w:rFonts w:ascii="Courier New" w:hAnsi="Courier New" w:cs="Courier New" w:hint="default"/>
      </w:rPr>
    </w:lvl>
    <w:lvl w:ilvl="5" w:tplc="44090005" w:tentative="1">
      <w:start w:val="1"/>
      <w:numFmt w:val="bullet"/>
      <w:lvlText w:val=""/>
      <w:lvlJc w:val="left"/>
      <w:pPr>
        <w:ind w:left="5191" w:hanging="360"/>
      </w:pPr>
      <w:rPr>
        <w:rFonts w:ascii="Wingdings" w:hAnsi="Wingdings" w:hint="default"/>
      </w:rPr>
    </w:lvl>
    <w:lvl w:ilvl="6" w:tplc="44090001" w:tentative="1">
      <w:start w:val="1"/>
      <w:numFmt w:val="bullet"/>
      <w:lvlText w:val=""/>
      <w:lvlJc w:val="left"/>
      <w:pPr>
        <w:ind w:left="5911" w:hanging="360"/>
      </w:pPr>
      <w:rPr>
        <w:rFonts w:ascii="Symbol" w:hAnsi="Symbol" w:hint="default"/>
      </w:rPr>
    </w:lvl>
    <w:lvl w:ilvl="7" w:tplc="44090003" w:tentative="1">
      <w:start w:val="1"/>
      <w:numFmt w:val="bullet"/>
      <w:lvlText w:val="o"/>
      <w:lvlJc w:val="left"/>
      <w:pPr>
        <w:ind w:left="6631" w:hanging="360"/>
      </w:pPr>
      <w:rPr>
        <w:rFonts w:ascii="Courier New" w:hAnsi="Courier New" w:cs="Courier New" w:hint="default"/>
      </w:rPr>
    </w:lvl>
    <w:lvl w:ilvl="8" w:tplc="44090005" w:tentative="1">
      <w:start w:val="1"/>
      <w:numFmt w:val="bullet"/>
      <w:lvlText w:val=""/>
      <w:lvlJc w:val="left"/>
      <w:pPr>
        <w:ind w:left="7351" w:hanging="360"/>
      </w:pPr>
      <w:rPr>
        <w:rFonts w:ascii="Wingdings" w:hAnsi="Wingdings" w:hint="default"/>
      </w:rPr>
    </w:lvl>
  </w:abstractNum>
  <w:abstractNum w:abstractNumId="20">
    <w:nsid w:val="3192611D"/>
    <w:multiLevelType w:val="hybridMultilevel"/>
    <w:tmpl w:val="FEB65422"/>
    <w:lvl w:ilvl="0" w:tplc="AC48BD84">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nsid w:val="3C2B0DA0"/>
    <w:multiLevelType w:val="hybridMultilevel"/>
    <w:tmpl w:val="B9D6DB5A"/>
    <w:lvl w:ilvl="0" w:tplc="44090001">
      <w:start w:val="1"/>
      <w:numFmt w:val="bullet"/>
      <w:lvlText w:val=""/>
      <w:lvlJc w:val="left"/>
      <w:pPr>
        <w:ind w:left="1591" w:hanging="360"/>
      </w:pPr>
      <w:rPr>
        <w:rFonts w:ascii="Symbol" w:hAnsi="Symbol" w:hint="default"/>
      </w:rPr>
    </w:lvl>
    <w:lvl w:ilvl="1" w:tplc="44090003" w:tentative="1">
      <w:start w:val="1"/>
      <w:numFmt w:val="bullet"/>
      <w:lvlText w:val="o"/>
      <w:lvlJc w:val="left"/>
      <w:pPr>
        <w:ind w:left="2311" w:hanging="360"/>
      </w:pPr>
      <w:rPr>
        <w:rFonts w:ascii="Courier New" w:hAnsi="Courier New" w:cs="Courier New" w:hint="default"/>
      </w:rPr>
    </w:lvl>
    <w:lvl w:ilvl="2" w:tplc="44090005" w:tentative="1">
      <w:start w:val="1"/>
      <w:numFmt w:val="bullet"/>
      <w:lvlText w:val=""/>
      <w:lvlJc w:val="left"/>
      <w:pPr>
        <w:ind w:left="3031" w:hanging="360"/>
      </w:pPr>
      <w:rPr>
        <w:rFonts w:ascii="Wingdings" w:hAnsi="Wingdings" w:hint="default"/>
      </w:rPr>
    </w:lvl>
    <w:lvl w:ilvl="3" w:tplc="44090001" w:tentative="1">
      <w:start w:val="1"/>
      <w:numFmt w:val="bullet"/>
      <w:lvlText w:val=""/>
      <w:lvlJc w:val="left"/>
      <w:pPr>
        <w:ind w:left="3751" w:hanging="360"/>
      </w:pPr>
      <w:rPr>
        <w:rFonts w:ascii="Symbol" w:hAnsi="Symbol" w:hint="default"/>
      </w:rPr>
    </w:lvl>
    <w:lvl w:ilvl="4" w:tplc="44090003" w:tentative="1">
      <w:start w:val="1"/>
      <w:numFmt w:val="bullet"/>
      <w:lvlText w:val="o"/>
      <w:lvlJc w:val="left"/>
      <w:pPr>
        <w:ind w:left="4471" w:hanging="360"/>
      </w:pPr>
      <w:rPr>
        <w:rFonts w:ascii="Courier New" w:hAnsi="Courier New" w:cs="Courier New" w:hint="default"/>
      </w:rPr>
    </w:lvl>
    <w:lvl w:ilvl="5" w:tplc="44090005" w:tentative="1">
      <w:start w:val="1"/>
      <w:numFmt w:val="bullet"/>
      <w:lvlText w:val=""/>
      <w:lvlJc w:val="left"/>
      <w:pPr>
        <w:ind w:left="5191" w:hanging="360"/>
      </w:pPr>
      <w:rPr>
        <w:rFonts w:ascii="Wingdings" w:hAnsi="Wingdings" w:hint="default"/>
      </w:rPr>
    </w:lvl>
    <w:lvl w:ilvl="6" w:tplc="44090001" w:tentative="1">
      <w:start w:val="1"/>
      <w:numFmt w:val="bullet"/>
      <w:lvlText w:val=""/>
      <w:lvlJc w:val="left"/>
      <w:pPr>
        <w:ind w:left="5911" w:hanging="360"/>
      </w:pPr>
      <w:rPr>
        <w:rFonts w:ascii="Symbol" w:hAnsi="Symbol" w:hint="default"/>
      </w:rPr>
    </w:lvl>
    <w:lvl w:ilvl="7" w:tplc="44090003" w:tentative="1">
      <w:start w:val="1"/>
      <w:numFmt w:val="bullet"/>
      <w:lvlText w:val="o"/>
      <w:lvlJc w:val="left"/>
      <w:pPr>
        <w:ind w:left="6631" w:hanging="360"/>
      </w:pPr>
      <w:rPr>
        <w:rFonts w:ascii="Courier New" w:hAnsi="Courier New" w:cs="Courier New" w:hint="default"/>
      </w:rPr>
    </w:lvl>
    <w:lvl w:ilvl="8" w:tplc="44090005" w:tentative="1">
      <w:start w:val="1"/>
      <w:numFmt w:val="bullet"/>
      <w:lvlText w:val=""/>
      <w:lvlJc w:val="left"/>
      <w:pPr>
        <w:ind w:left="7351" w:hanging="360"/>
      </w:pPr>
      <w:rPr>
        <w:rFonts w:ascii="Wingdings" w:hAnsi="Wingdings" w:hint="default"/>
      </w:rPr>
    </w:lvl>
  </w:abstractNum>
  <w:abstractNum w:abstractNumId="22">
    <w:nsid w:val="3ECF5E27"/>
    <w:multiLevelType w:val="hybridMultilevel"/>
    <w:tmpl w:val="A3744A1A"/>
    <w:lvl w:ilvl="0" w:tplc="44090017">
      <w:start w:val="1"/>
      <w:numFmt w:val="lowerLetter"/>
      <w:lvlText w:val="%1)"/>
      <w:lvlJc w:val="left"/>
      <w:pPr>
        <w:ind w:left="1194" w:hanging="360"/>
      </w:pPr>
    </w:lvl>
    <w:lvl w:ilvl="1" w:tplc="44090019" w:tentative="1">
      <w:start w:val="1"/>
      <w:numFmt w:val="lowerLetter"/>
      <w:lvlText w:val="%2."/>
      <w:lvlJc w:val="left"/>
      <w:pPr>
        <w:ind w:left="1914" w:hanging="360"/>
      </w:pPr>
    </w:lvl>
    <w:lvl w:ilvl="2" w:tplc="4409001B" w:tentative="1">
      <w:start w:val="1"/>
      <w:numFmt w:val="lowerRoman"/>
      <w:lvlText w:val="%3."/>
      <w:lvlJc w:val="right"/>
      <w:pPr>
        <w:ind w:left="2634" w:hanging="180"/>
      </w:pPr>
    </w:lvl>
    <w:lvl w:ilvl="3" w:tplc="4409000F" w:tentative="1">
      <w:start w:val="1"/>
      <w:numFmt w:val="decimal"/>
      <w:lvlText w:val="%4."/>
      <w:lvlJc w:val="left"/>
      <w:pPr>
        <w:ind w:left="3354" w:hanging="360"/>
      </w:pPr>
    </w:lvl>
    <w:lvl w:ilvl="4" w:tplc="44090019" w:tentative="1">
      <w:start w:val="1"/>
      <w:numFmt w:val="lowerLetter"/>
      <w:lvlText w:val="%5."/>
      <w:lvlJc w:val="left"/>
      <w:pPr>
        <w:ind w:left="4074" w:hanging="360"/>
      </w:pPr>
    </w:lvl>
    <w:lvl w:ilvl="5" w:tplc="4409001B" w:tentative="1">
      <w:start w:val="1"/>
      <w:numFmt w:val="lowerRoman"/>
      <w:lvlText w:val="%6."/>
      <w:lvlJc w:val="right"/>
      <w:pPr>
        <w:ind w:left="4794" w:hanging="180"/>
      </w:pPr>
    </w:lvl>
    <w:lvl w:ilvl="6" w:tplc="4409000F" w:tentative="1">
      <w:start w:val="1"/>
      <w:numFmt w:val="decimal"/>
      <w:lvlText w:val="%7."/>
      <w:lvlJc w:val="left"/>
      <w:pPr>
        <w:ind w:left="5514" w:hanging="360"/>
      </w:pPr>
    </w:lvl>
    <w:lvl w:ilvl="7" w:tplc="44090019" w:tentative="1">
      <w:start w:val="1"/>
      <w:numFmt w:val="lowerLetter"/>
      <w:lvlText w:val="%8."/>
      <w:lvlJc w:val="left"/>
      <w:pPr>
        <w:ind w:left="6234" w:hanging="360"/>
      </w:pPr>
    </w:lvl>
    <w:lvl w:ilvl="8" w:tplc="4409001B" w:tentative="1">
      <w:start w:val="1"/>
      <w:numFmt w:val="lowerRoman"/>
      <w:lvlText w:val="%9."/>
      <w:lvlJc w:val="right"/>
      <w:pPr>
        <w:ind w:left="6954" w:hanging="180"/>
      </w:pPr>
    </w:lvl>
  </w:abstractNum>
  <w:abstractNum w:abstractNumId="23">
    <w:nsid w:val="40B6397F"/>
    <w:multiLevelType w:val="multilevel"/>
    <w:tmpl w:val="391A281C"/>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4."/>
      <w:lvlJc w:val="left"/>
      <w:pPr>
        <w:ind w:left="1440" w:hanging="1080"/>
      </w:pPr>
      <w:rPr>
        <w:rFonts w:hint="default"/>
      </w:rPr>
    </w:lvl>
    <w:lvl w:ilvl="5">
      <w:start w:val="1"/>
      <w:numFmt w:val="decimal"/>
      <w:isLgl/>
      <w:lvlText w:val="%1.%2.%3.%4.%4.%5."/>
      <w:lvlJc w:val="left"/>
      <w:pPr>
        <w:ind w:left="1800" w:hanging="1440"/>
      </w:pPr>
      <w:rPr>
        <w:rFonts w:hint="default"/>
      </w:rPr>
    </w:lvl>
    <w:lvl w:ilvl="6">
      <w:start w:val="1"/>
      <w:numFmt w:val="decimal"/>
      <w:isLgl/>
      <w:lvlText w:val="%1.%2.%3.%4.%4.%5.%6."/>
      <w:lvlJc w:val="left"/>
      <w:pPr>
        <w:ind w:left="1800" w:hanging="1440"/>
      </w:pPr>
      <w:rPr>
        <w:rFonts w:hint="default"/>
      </w:rPr>
    </w:lvl>
    <w:lvl w:ilvl="7">
      <w:start w:val="1"/>
      <w:numFmt w:val="decimal"/>
      <w:isLgl/>
      <w:lvlText w:val="%1.%2.%3.%4.%4.%5.%6.%7."/>
      <w:lvlJc w:val="left"/>
      <w:pPr>
        <w:ind w:left="1800" w:hanging="1440"/>
      </w:pPr>
      <w:rPr>
        <w:rFonts w:hint="default"/>
      </w:rPr>
    </w:lvl>
    <w:lvl w:ilvl="8">
      <w:start w:val="1"/>
      <w:numFmt w:val="decimal"/>
      <w:isLgl/>
      <w:lvlText w:val="%1.%2.%3.%4.%4.%5.%6.%7.%8."/>
      <w:lvlJc w:val="left"/>
      <w:pPr>
        <w:ind w:left="2160" w:hanging="1800"/>
      </w:pPr>
      <w:rPr>
        <w:rFonts w:hint="default"/>
      </w:rPr>
    </w:lvl>
  </w:abstractNum>
  <w:abstractNum w:abstractNumId="24">
    <w:nsid w:val="416C7D62"/>
    <w:multiLevelType w:val="hybridMultilevel"/>
    <w:tmpl w:val="BCF49780"/>
    <w:lvl w:ilvl="0" w:tplc="4409000B">
      <w:start w:val="1"/>
      <w:numFmt w:val="bullet"/>
      <w:lvlText w:val=""/>
      <w:lvlJc w:val="left"/>
      <w:pPr>
        <w:ind w:left="1240" w:hanging="360"/>
      </w:pPr>
      <w:rPr>
        <w:rFonts w:ascii="Wingdings" w:hAnsi="Wingdings" w:hint="default"/>
      </w:rPr>
    </w:lvl>
    <w:lvl w:ilvl="1" w:tplc="44090003" w:tentative="1">
      <w:start w:val="1"/>
      <w:numFmt w:val="bullet"/>
      <w:lvlText w:val="o"/>
      <w:lvlJc w:val="left"/>
      <w:pPr>
        <w:ind w:left="1960" w:hanging="360"/>
      </w:pPr>
      <w:rPr>
        <w:rFonts w:ascii="Courier New" w:hAnsi="Courier New" w:cs="Courier New" w:hint="default"/>
      </w:rPr>
    </w:lvl>
    <w:lvl w:ilvl="2" w:tplc="44090005" w:tentative="1">
      <w:start w:val="1"/>
      <w:numFmt w:val="bullet"/>
      <w:lvlText w:val=""/>
      <w:lvlJc w:val="left"/>
      <w:pPr>
        <w:ind w:left="2680" w:hanging="360"/>
      </w:pPr>
      <w:rPr>
        <w:rFonts w:ascii="Wingdings" w:hAnsi="Wingdings" w:hint="default"/>
      </w:rPr>
    </w:lvl>
    <w:lvl w:ilvl="3" w:tplc="44090001" w:tentative="1">
      <w:start w:val="1"/>
      <w:numFmt w:val="bullet"/>
      <w:lvlText w:val=""/>
      <w:lvlJc w:val="left"/>
      <w:pPr>
        <w:ind w:left="3400" w:hanging="360"/>
      </w:pPr>
      <w:rPr>
        <w:rFonts w:ascii="Symbol" w:hAnsi="Symbol" w:hint="default"/>
      </w:rPr>
    </w:lvl>
    <w:lvl w:ilvl="4" w:tplc="44090003" w:tentative="1">
      <w:start w:val="1"/>
      <w:numFmt w:val="bullet"/>
      <w:lvlText w:val="o"/>
      <w:lvlJc w:val="left"/>
      <w:pPr>
        <w:ind w:left="4120" w:hanging="360"/>
      </w:pPr>
      <w:rPr>
        <w:rFonts w:ascii="Courier New" w:hAnsi="Courier New" w:cs="Courier New" w:hint="default"/>
      </w:rPr>
    </w:lvl>
    <w:lvl w:ilvl="5" w:tplc="44090005" w:tentative="1">
      <w:start w:val="1"/>
      <w:numFmt w:val="bullet"/>
      <w:lvlText w:val=""/>
      <w:lvlJc w:val="left"/>
      <w:pPr>
        <w:ind w:left="4840" w:hanging="360"/>
      </w:pPr>
      <w:rPr>
        <w:rFonts w:ascii="Wingdings" w:hAnsi="Wingdings" w:hint="default"/>
      </w:rPr>
    </w:lvl>
    <w:lvl w:ilvl="6" w:tplc="44090001" w:tentative="1">
      <w:start w:val="1"/>
      <w:numFmt w:val="bullet"/>
      <w:lvlText w:val=""/>
      <w:lvlJc w:val="left"/>
      <w:pPr>
        <w:ind w:left="5560" w:hanging="360"/>
      </w:pPr>
      <w:rPr>
        <w:rFonts w:ascii="Symbol" w:hAnsi="Symbol" w:hint="default"/>
      </w:rPr>
    </w:lvl>
    <w:lvl w:ilvl="7" w:tplc="44090003" w:tentative="1">
      <w:start w:val="1"/>
      <w:numFmt w:val="bullet"/>
      <w:lvlText w:val="o"/>
      <w:lvlJc w:val="left"/>
      <w:pPr>
        <w:ind w:left="6280" w:hanging="360"/>
      </w:pPr>
      <w:rPr>
        <w:rFonts w:ascii="Courier New" w:hAnsi="Courier New" w:cs="Courier New" w:hint="default"/>
      </w:rPr>
    </w:lvl>
    <w:lvl w:ilvl="8" w:tplc="44090005" w:tentative="1">
      <w:start w:val="1"/>
      <w:numFmt w:val="bullet"/>
      <w:lvlText w:val=""/>
      <w:lvlJc w:val="left"/>
      <w:pPr>
        <w:ind w:left="7000" w:hanging="360"/>
      </w:pPr>
      <w:rPr>
        <w:rFonts w:ascii="Wingdings" w:hAnsi="Wingdings" w:hint="default"/>
      </w:rPr>
    </w:lvl>
  </w:abstractNum>
  <w:abstractNum w:abstractNumId="25">
    <w:nsid w:val="441769C0"/>
    <w:multiLevelType w:val="hybridMultilevel"/>
    <w:tmpl w:val="9350D8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5ED5241"/>
    <w:multiLevelType w:val="hybridMultilevel"/>
    <w:tmpl w:val="D774F610"/>
    <w:lvl w:ilvl="0" w:tplc="B81207E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97F4BB8"/>
    <w:multiLevelType w:val="hybridMultilevel"/>
    <w:tmpl w:val="2ECEF4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9D83422"/>
    <w:multiLevelType w:val="hybridMultilevel"/>
    <w:tmpl w:val="5680E0AC"/>
    <w:lvl w:ilvl="0" w:tplc="44090017">
      <w:start w:val="1"/>
      <w:numFmt w:val="lowerLetter"/>
      <w:lvlText w:val="%1)"/>
      <w:lvlJc w:val="left"/>
      <w:pPr>
        <w:ind w:left="1194" w:hanging="360"/>
      </w:pPr>
    </w:lvl>
    <w:lvl w:ilvl="1" w:tplc="44090019" w:tentative="1">
      <w:start w:val="1"/>
      <w:numFmt w:val="lowerLetter"/>
      <w:lvlText w:val="%2."/>
      <w:lvlJc w:val="left"/>
      <w:pPr>
        <w:ind w:left="1914" w:hanging="360"/>
      </w:pPr>
    </w:lvl>
    <w:lvl w:ilvl="2" w:tplc="4409001B" w:tentative="1">
      <w:start w:val="1"/>
      <w:numFmt w:val="lowerRoman"/>
      <w:lvlText w:val="%3."/>
      <w:lvlJc w:val="right"/>
      <w:pPr>
        <w:ind w:left="2634" w:hanging="180"/>
      </w:pPr>
    </w:lvl>
    <w:lvl w:ilvl="3" w:tplc="4409000F" w:tentative="1">
      <w:start w:val="1"/>
      <w:numFmt w:val="decimal"/>
      <w:lvlText w:val="%4."/>
      <w:lvlJc w:val="left"/>
      <w:pPr>
        <w:ind w:left="3354" w:hanging="360"/>
      </w:pPr>
    </w:lvl>
    <w:lvl w:ilvl="4" w:tplc="44090019" w:tentative="1">
      <w:start w:val="1"/>
      <w:numFmt w:val="lowerLetter"/>
      <w:lvlText w:val="%5."/>
      <w:lvlJc w:val="left"/>
      <w:pPr>
        <w:ind w:left="4074" w:hanging="360"/>
      </w:pPr>
    </w:lvl>
    <w:lvl w:ilvl="5" w:tplc="4409001B" w:tentative="1">
      <w:start w:val="1"/>
      <w:numFmt w:val="lowerRoman"/>
      <w:lvlText w:val="%6."/>
      <w:lvlJc w:val="right"/>
      <w:pPr>
        <w:ind w:left="4794" w:hanging="180"/>
      </w:pPr>
    </w:lvl>
    <w:lvl w:ilvl="6" w:tplc="4409000F" w:tentative="1">
      <w:start w:val="1"/>
      <w:numFmt w:val="decimal"/>
      <w:lvlText w:val="%7."/>
      <w:lvlJc w:val="left"/>
      <w:pPr>
        <w:ind w:left="5514" w:hanging="360"/>
      </w:pPr>
    </w:lvl>
    <w:lvl w:ilvl="7" w:tplc="44090019" w:tentative="1">
      <w:start w:val="1"/>
      <w:numFmt w:val="lowerLetter"/>
      <w:lvlText w:val="%8."/>
      <w:lvlJc w:val="left"/>
      <w:pPr>
        <w:ind w:left="6234" w:hanging="360"/>
      </w:pPr>
    </w:lvl>
    <w:lvl w:ilvl="8" w:tplc="4409001B" w:tentative="1">
      <w:start w:val="1"/>
      <w:numFmt w:val="lowerRoman"/>
      <w:lvlText w:val="%9."/>
      <w:lvlJc w:val="right"/>
      <w:pPr>
        <w:ind w:left="6954" w:hanging="180"/>
      </w:pPr>
    </w:lvl>
  </w:abstractNum>
  <w:abstractNum w:abstractNumId="29">
    <w:nsid w:val="4AE6279F"/>
    <w:multiLevelType w:val="hybridMultilevel"/>
    <w:tmpl w:val="E22668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521A97"/>
    <w:multiLevelType w:val="hybridMultilevel"/>
    <w:tmpl w:val="86A0482A"/>
    <w:lvl w:ilvl="0" w:tplc="04090005">
      <w:start w:val="1"/>
      <w:numFmt w:val="bullet"/>
      <w:lvlText w:val=""/>
      <w:lvlJc w:val="left"/>
      <w:pPr>
        <w:ind w:left="1240" w:hanging="360"/>
      </w:pPr>
      <w:rPr>
        <w:rFonts w:ascii="Wingdings" w:hAnsi="Wingdings"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31">
    <w:nsid w:val="50F91FF6"/>
    <w:multiLevelType w:val="hybridMultilevel"/>
    <w:tmpl w:val="D338A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25C6B2D"/>
    <w:multiLevelType w:val="hybridMultilevel"/>
    <w:tmpl w:val="C41617AC"/>
    <w:lvl w:ilvl="0" w:tplc="7D3E574C">
      <w:start w:val="1"/>
      <w:numFmt w:val="decimal"/>
      <w:lvlText w:val="%1.0"/>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nsid w:val="59AB2F31"/>
    <w:multiLevelType w:val="hybridMultilevel"/>
    <w:tmpl w:val="36F0DF58"/>
    <w:lvl w:ilvl="0" w:tplc="04090005">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4">
    <w:nsid w:val="5A4B2D6E"/>
    <w:multiLevelType w:val="hybridMultilevel"/>
    <w:tmpl w:val="2F681572"/>
    <w:lvl w:ilvl="0" w:tplc="0409000B">
      <w:start w:val="1"/>
      <w:numFmt w:val="bullet"/>
      <w:lvlText w:val=""/>
      <w:lvlJc w:val="left"/>
      <w:pPr>
        <w:ind w:left="1240" w:hanging="360"/>
      </w:pPr>
      <w:rPr>
        <w:rFonts w:ascii="Wingdings" w:hAnsi="Wingdings"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35">
    <w:nsid w:val="5CC07927"/>
    <w:multiLevelType w:val="hybridMultilevel"/>
    <w:tmpl w:val="1CFEC410"/>
    <w:lvl w:ilvl="0" w:tplc="44090001">
      <w:start w:val="1"/>
      <w:numFmt w:val="bullet"/>
      <w:lvlText w:val=""/>
      <w:lvlJc w:val="left"/>
      <w:pPr>
        <w:ind w:left="1591" w:hanging="360"/>
      </w:pPr>
      <w:rPr>
        <w:rFonts w:ascii="Symbol" w:hAnsi="Symbol" w:hint="default"/>
      </w:rPr>
    </w:lvl>
    <w:lvl w:ilvl="1" w:tplc="44090003" w:tentative="1">
      <w:start w:val="1"/>
      <w:numFmt w:val="bullet"/>
      <w:lvlText w:val="o"/>
      <w:lvlJc w:val="left"/>
      <w:pPr>
        <w:ind w:left="2311" w:hanging="360"/>
      </w:pPr>
      <w:rPr>
        <w:rFonts w:ascii="Courier New" w:hAnsi="Courier New" w:cs="Courier New" w:hint="default"/>
      </w:rPr>
    </w:lvl>
    <w:lvl w:ilvl="2" w:tplc="44090005" w:tentative="1">
      <w:start w:val="1"/>
      <w:numFmt w:val="bullet"/>
      <w:lvlText w:val=""/>
      <w:lvlJc w:val="left"/>
      <w:pPr>
        <w:ind w:left="3031" w:hanging="360"/>
      </w:pPr>
      <w:rPr>
        <w:rFonts w:ascii="Wingdings" w:hAnsi="Wingdings" w:hint="default"/>
      </w:rPr>
    </w:lvl>
    <w:lvl w:ilvl="3" w:tplc="44090001" w:tentative="1">
      <w:start w:val="1"/>
      <w:numFmt w:val="bullet"/>
      <w:lvlText w:val=""/>
      <w:lvlJc w:val="left"/>
      <w:pPr>
        <w:ind w:left="3751" w:hanging="360"/>
      </w:pPr>
      <w:rPr>
        <w:rFonts w:ascii="Symbol" w:hAnsi="Symbol" w:hint="default"/>
      </w:rPr>
    </w:lvl>
    <w:lvl w:ilvl="4" w:tplc="44090003" w:tentative="1">
      <w:start w:val="1"/>
      <w:numFmt w:val="bullet"/>
      <w:lvlText w:val="o"/>
      <w:lvlJc w:val="left"/>
      <w:pPr>
        <w:ind w:left="4471" w:hanging="360"/>
      </w:pPr>
      <w:rPr>
        <w:rFonts w:ascii="Courier New" w:hAnsi="Courier New" w:cs="Courier New" w:hint="default"/>
      </w:rPr>
    </w:lvl>
    <w:lvl w:ilvl="5" w:tplc="44090005" w:tentative="1">
      <w:start w:val="1"/>
      <w:numFmt w:val="bullet"/>
      <w:lvlText w:val=""/>
      <w:lvlJc w:val="left"/>
      <w:pPr>
        <w:ind w:left="5191" w:hanging="360"/>
      </w:pPr>
      <w:rPr>
        <w:rFonts w:ascii="Wingdings" w:hAnsi="Wingdings" w:hint="default"/>
      </w:rPr>
    </w:lvl>
    <w:lvl w:ilvl="6" w:tplc="44090001" w:tentative="1">
      <w:start w:val="1"/>
      <w:numFmt w:val="bullet"/>
      <w:lvlText w:val=""/>
      <w:lvlJc w:val="left"/>
      <w:pPr>
        <w:ind w:left="5911" w:hanging="360"/>
      </w:pPr>
      <w:rPr>
        <w:rFonts w:ascii="Symbol" w:hAnsi="Symbol" w:hint="default"/>
      </w:rPr>
    </w:lvl>
    <w:lvl w:ilvl="7" w:tplc="44090003" w:tentative="1">
      <w:start w:val="1"/>
      <w:numFmt w:val="bullet"/>
      <w:lvlText w:val="o"/>
      <w:lvlJc w:val="left"/>
      <w:pPr>
        <w:ind w:left="6631" w:hanging="360"/>
      </w:pPr>
      <w:rPr>
        <w:rFonts w:ascii="Courier New" w:hAnsi="Courier New" w:cs="Courier New" w:hint="default"/>
      </w:rPr>
    </w:lvl>
    <w:lvl w:ilvl="8" w:tplc="44090005" w:tentative="1">
      <w:start w:val="1"/>
      <w:numFmt w:val="bullet"/>
      <w:lvlText w:val=""/>
      <w:lvlJc w:val="left"/>
      <w:pPr>
        <w:ind w:left="7351" w:hanging="360"/>
      </w:pPr>
      <w:rPr>
        <w:rFonts w:ascii="Wingdings" w:hAnsi="Wingdings" w:hint="default"/>
      </w:rPr>
    </w:lvl>
  </w:abstractNum>
  <w:abstractNum w:abstractNumId="36">
    <w:nsid w:val="64C35669"/>
    <w:multiLevelType w:val="hybridMultilevel"/>
    <w:tmpl w:val="A4B648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6297302"/>
    <w:multiLevelType w:val="hybridMultilevel"/>
    <w:tmpl w:val="CCEC0EE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8">
    <w:nsid w:val="69E23E00"/>
    <w:multiLevelType w:val="hybridMultilevel"/>
    <w:tmpl w:val="2CD66104"/>
    <w:lvl w:ilvl="0" w:tplc="FB884494">
      <w:start w:val="4"/>
      <w:numFmt w:val="bullet"/>
      <w:lvlText w:val="-"/>
      <w:lvlJc w:val="left"/>
      <w:pPr>
        <w:ind w:left="1951" w:hanging="360"/>
      </w:pPr>
      <w:rPr>
        <w:rFonts w:ascii="Calibri" w:eastAsiaTheme="minorEastAsia" w:hAnsi="Calibri" w:cstheme="minorBidi" w:hint="default"/>
        <w:u w:val="none"/>
      </w:rPr>
    </w:lvl>
    <w:lvl w:ilvl="1" w:tplc="44090003" w:tentative="1">
      <w:start w:val="1"/>
      <w:numFmt w:val="bullet"/>
      <w:lvlText w:val="o"/>
      <w:lvlJc w:val="left"/>
      <w:pPr>
        <w:ind w:left="2671" w:hanging="360"/>
      </w:pPr>
      <w:rPr>
        <w:rFonts w:ascii="Courier New" w:hAnsi="Courier New" w:cs="Courier New" w:hint="default"/>
      </w:rPr>
    </w:lvl>
    <w:lvl w:ilvl="2" w:tplc="44090005" w:tentative="1">
      <w:start w:val="1"/>
      <w:numFmt w:val="bullet"/>
      <w:lvlText w:val=""/>
      <w:lvlJc w:val="left"/>
      <w:pPr>
        <w:ind w:left="3391" w:hanging="360"/>
      </w:pPr>
      <w:rPr>
        <w:rFonts w:ascii="Wingdings" w:hAnsi="Wingdings" w:hint="default"/>
      </w:rPr>
    </w:lvl>
    <w:lvl w:ilvl="3" w:tplc="44090001" w:tentative="1">
      <w:start w:val="1"/>
      <w:numFmt w:val="bullet"/>
      <w:lvlText w:val=""/>
      <w:lvlJc w:val="left"/>
      <w:pPr>
        <w:ind w:left="4111" w:hanging="360"/>
      </w:pPr>
      <w:rPr>
        <w:rFonts w:ascii="Symbol" w:hAnsi="Symbol" w:hint="default"/>
      </w:rPr>
    </w:lvl>
    <w:lvl w:ilvl="4" w:tplc="44090003" w:tentative="1">
      <w:start w:val="1"/>
      <w:numFmt w:val="bullet"/>
      <w:lvlText w:val="o"/>
      <w:lvlJc w:val="left"/>
      <w:pPr>
        <w:ind w:left="4831" w:hanging="360"/>
      </w:pPr>
      <w:rPr>
        <w:rFonts w:ascii="Courier New" w:hAnsi="Courier New" w:cs="Courier New" w:hint="default"/>
      </w:rPr>
    </w:lvl>
    <w:lvl w:ilvl="5" w:tplc="44090005" w:tentative="1">
      <w:start w:val="1"/>
      <w:numFmt w:val="bullet"/>
      <w:lvlText w:val=""/>
      <w:lvlJc w:val="left"/>
      <w:pPr>
        <w:ind w:left="5551" w:hanging="360"/>
      </w:pPr>
      <w:rPr>
        <w:rFonts w:ascii="Wingdings" w:hAnsi="Wingdings" w:hint="default"/>
      </w:rPr>
    </w:lvl>
    <w:lvl w:ilvl="6" w:tplc="44090001" w:tentative="1">
      <w:start w:val="1"/>
      <w:numFmt w:val="bullet"/>
      <w:lvlText w:val=""/>
      <w:lvlJc w:val="left"/>
      <w:pPr>
        <w:ind w:left="6271" w:hanging="360"/>
      </w:pPr>
      <w:rPr>
        <w:rFonts w:ascii="Symbol" w:hAnsi="Symbol" w:hint="default"/>
      </w:rPr>
    </w:lvl>
    <w:lvl w:ilvl="7" w:tplc="44090003" w:tentative="1">
      <w:start w:val="1"/>
      <w:numFmt w:val="bullet"/>
      <w:lvlText w:val="o"/>
      <w:lvlJc w:val="left"/>
      <w:pPr>
        <w:ind w:left="6991" w:hanging="360"/>
      </w:pPr>
      <w:rPr>
        <w:rFonts w:ascii="Courier New" w:hAnsi="Courier New" w:cs="Courier New" w:hint="default"/>
      </w:rPr>
    </w:lvl>
    <w:lvl w:ilvl="8" w:tplc="44090005" w:tentative="1">
      <w:start w:val="1"/>
      <w:numFmt w:val="bullet"/>
      <w:lvlText w:val=""/>
      <w:lvlJc w:val="left"/>
      <w:pPr>
        <w:ind w:left="7711" w:hanging="360"/>
      </w:pPr>
      <w:rPr>
        <w:rFonts w:ascii="Wingdings" w:hAnsi="Wingdings" w:hint="default"/>
      </w:rPr>
    </w:lvl>
  </w:abstractNum>
  <w:abstractNum w:abstractNumId="39">
    <w:nsid w:val="706A6AC9"/>
    <w:multiLevelType w:val="hybridMultilevel"/>
    <w:tmpl w:val="D82CC8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16B6A1D"/>
    <w:multiLevelType w:val="hybridMultilevel"/>
    <w:tmpl w:val="64FEE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6C292A"/>
    <w:multiLevelType w:val="hybridMultilevel"/>
    <w:tmpl w:val="EF423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8466A7C"/>
    <w:multiLevelType w:val="hybridMultilevel"/>
    <w:tmpl w:val="BC827F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98D6E70"/>
    <w:multiLevelType w:val="hybridMultilevel"/>
    <w:tmpl w:val="2EC6A7BE"/>
    <w:lvl w:ilvl="0" w:tplc="44090017">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4">
    <w:nsid w:val="7EF60888"/>
    <w:multiLevelType w:val="hybridMultilevel"/>
    <w:tmpl w:val="C590BF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2"/>
  </w:num>
  <w:num w:numId="3">
    <w:abstractNumId w:val="18"/>
  </w:num>
  <w:num w:numId="4">
    <w:abstractNumId w:val="3"/>
  </w:num>
  <w:num w:numId="5">
    <w:abstractNumId w:val="39"/>
  </w:num>
  <w:num w:numId="6">
    <w:abstractNumId w:val="2"/>
  </w:num>
  <w:num w:numId="7">
    <w:abstractNumId w:val="44"/>
  </w:num>
  <w:num w:numId="8">
    <w:abstractNumId w:val="29"/>
  </w:num>
  <w:num w:numId="9">
    <w:abstractNumId w:val="25"/>
  </w:num>
  <w:num w:numId="10">
    <w:abstractNumId w:val="17"/>
  </w:num>
  <w:num w:numId="11">
    <w:abstractNumId w:val="6"/>
  </w:num>
  <w:num w:numId="12">
    <w:abstractNumId w:val="12"/>
  </w:num>
  <w:num w:numId="13">
    <w:abstractNumId w:val="1"/>
  </w:num>
  <w:num w:numId="14">
    <w:abstractNumId w:val="41"/>
  </w:num>
  <w:num w:numId="15">
    <w:abstractNumId w:val="31"/>
  </w:num>
  <w:num w:numId="16">
    <w:abstractNumId w:val="26"/>
  </w:num>
  <w:num w:numId="17">
    <w:abstractNumId w:val="36"/>
  </w:num>
  <w:num w:numId="18">
    <w:abstractNumId w:val="9"/>
  </w:num>
  <w:num w:numId="19">
    <w:abstractNumId w:val="10"/>
  </w:num>
  <w:num w:numId="20">
    <w:abstractNumId w:val="4"/>
  </w:num>
  <w:num w:numId="21">
    <w:abstractNumId w:val="35"/>
  </w:num>
  <w:num w:numId="22">
    <w:abstractNumId w:val="21"/>
  </w:num>
  <w:num w:numId="23">
    <w:abstractNumId w:val="19"/>
  </w:num>
  <w:num w:numId="24">
    <w:abstractNumId w:val="8"/>
  </w:num>
  <w:num w:numId="25">
    <w:abstractNumId w:val="22"/>
  </w:num>
  <w:num w:numId="26">
    <w:abstractNumId w:val="28"/>
  </w:num>
  <w:num w:numId="27">
    <w:abstractNumId w:val="38"/>
  </w:num>
  <w:num w:numId="28">
    <w:abstractNumId w:val="23"/>
  </w:num>
  <w:num w:numId="29">
    <w:abstractNumId w:val="7"/>
  </w:num>
  <w:num w:numId="30">
    <w:abstractNumId w:val="40"/>
  </w:num>
  <w:num w:numId="31">
    <w:abstractNumId w:val="0"/>
  </w:num>
  <w:num w:numId="32">
    <w:abstractNumId w:val="30"/>
  </w:num>
  <w:num w:numId="33">
    <w:abstractNumId w:val="34"/>
  </w:num>
  <w:num w:numId="34">
    <w:abstractNumId w:val="13"/>
  </w:num>
  <w:num w:numId="35">
    <w:abstractNumId w:val="27"/>
  </w:num>
  <w:num w:numId="36">
    <w:abstractNumId w:val="37"/>
  </w:num>
  <w:num w:numId="37">
    <w:abstractNumId w:val="24"/>
  </w:num>
  <w:num w:numId="38">
    <w:abstractNumId w:val="15"/>
  </w:num>
  <w:num w:numId="39">
    <w:abstractNumId w:val="14"/>
  </w:num>
  <w:num w:numId="40">
    <w:abstractNumId w:val="43"/>
  </w:num>
  <w:num w:numId="41">
    <w:abstractNumId w:val="16"/>
  </w:num>
  <w:num w:numId="42">
    <w:abstractNumId w:val="5"/>
  </w:num>
  <w:num w:numId="43">
    <w:abstractNumId w:val="33"/>
  </w:num>
  <w:num w:numId="44">
    <w:abstractNumId w:val="20"/>
  </w:num>
  <w:num w:numId="45">
    <w:abstractNumId w:val="4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savePreviewPicture/>
  <w:hdrShapeDefaults>
    <o:shapedefaults v:ext="edit" spidmax="2051">
      <o:colormru v:ext="edit" colors="#339"/>
    </o:shapedefaults>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4"/>
  </w:compat>
  <w:rsids>
    <w:rsidRoot w:val="00771DA2"/>
    <w:rsid w:val="0000146A"/>
    <w:rsid w:val="00002701"/>
    <w:rsid w:val="00003E2B"/>
    <w:rsid w:val="00003E49"/>
    <w:rsid w:val="00005734"/>
    <w:rsid w:val="00005FE7"/>
    <w:rsid w:val="00010E63"/>
    <w:rsid w:val="00014E33"/>
    <w:rsid w:val="00015E1C"/>
    <w:rsid w:val="000211CF"/>
    <w:rsid w:val="00033082"/>
    <w:rsid w:val="000348AA"/>
    <w:rsid w:val="00034BFE"/>
    <w:rsid w:val="00035F55"/>
    <w:rsid w:val="000465B6"/>
    <w:rsid w:val="00055270"/>
    <w:rsid w:val="00062250"/>
    <w:rsid w:val="0006288F"/>
    <w:rsid w:val="000633A0"/>
    <w:rsid w:val="0006616D"/>
    <w:rsid w:val="000707C6"/>
    <w:rsid w:val="00070E5A"/>
    <w:rsid w:val="00080AC5"/>
    <w:rsid w:val="00094A51"/>
    <w:rsid w:val="000A0985"/>
    <w:rsid w:val="000A6BAC"/>
    <w:rsid w:val="000B09B0"/>
    <w:rsid w:val="000C1640"/>
    <w:rsid w:val="000C5D03"/>
    <w:rsid w:val="000C7F91"/>
    <w:rsid w:val="000D0905"/>
    <w:rsid w:val="000D269B"/>
    <w:rsid w:val="000E1F87"/>
    <w:rsid w:val="000E4B6B"/>
    <w:rsid w:val="000F3195"/>
    <w:rsid w:val="00122740"/>
    <w:rsid w:val="00123E60"/>
    <w:rsid w:val="00123EDB"/>
    <w:rsid w:val="00124611"/>
    <w:rsid w:val="001377DA"/>
    <w:rsid w:val="0014110E"/>
    <w:rsid w:val="00142B61"/>
    <w:rsid w:val="00150A7F"/>
    <w:rsid w:val="00151777"/>
    <w:rsid w:val="001531DB"/>
    <w:rsid w:val="00157479"/>
    <w:rsid w:val="001738AB"/>
    <w:rsid w:val="00173AF8"/>
    <w:rsid w:val="00181734"/>
    <w:rsid w:val="00187182"/>
    <w:rsid w:val="001940D1"/>
    <w:rsid w:val="00194E06"/>
    <w:rsid w:val="001967F5"/>
    <w:rsid w:val="00197164"/>
    <w:rsid w:val="001C7528"/>
    <w:rsid w:val="001D756F"/>
    <w:rsid w:val="001E147B"/>
    <w:rsid w:val="001E4112"/>
    <w:rsid w:val="001F3079"/>
    <w:rsid w:val="001F4229"/>
    <w:rsid w:val="001F6619"/>
    <w:rsid w:val="00204902"/>
    <w:rsid w:val="00211818"/>
    <w:rsid w:val="00221593"/>
    <w:rsid w:val="00227230"/>
    <w:rsid w:val="0022727D"/>
    <w:rsid w:val="002312C9"/>
    <w:rsid w:val="00233670"/>
    <w:rsid w:val="00241F06"/>
    <w:rsid w:val="002528B3"/>
    <w:rsid w:val="00257C6B"/>
    <w:rsid w:val="0026404F"/>
    <w:rsid w:val="00264497"/>
    <w:rsid w:val="002650ED"/>
    <w:rsid w:val="00276B7C"/>
    <w:rsid w:val="00290C10"/>
    <w:rsid w:val="00291080"/>
    <w:rsid w:val="00297EF6"/>
    <w:rsid w:val="002A16B5"/>
    <w:rsid w:val="002A1790"/>
    <w:rsid w:val="002B5617"/>
    <w:rsid w:val="002B7ADE"/>
    <w:rsid w:val="002C1016"/>
    <w:rsid w:val="002C3CDD"/>
    <w:rsid w:val="002C6C59"/>
    <w:rsid w:val="002D3510"/>
    <w:rsid w:val="002D515D"/>
    <w:rsid w:val="002D65A9"/>
    <w:rsid w:val="002D789D"/>
    <w:rsid w:val="002E1DCE"/>
    <w:rsid w:val="002E4CD7"/>
    <w:rsid w:val="0030422E"/>
    <w:rsid w:val="0031297C"/>
    <w:rsid w:val="003227A3"/>
    <w:rsid w:val="003254DA"/>
    <w:rsid w:val="003262BC"/>
    <w:rsid w:val="003312B0"/>
    <w:rsid w:val="003319F0"/>
    <w:rsid w:val="003331C8"/>
    <w:rsid w:val="00335032"/>
    <w:rsid w:val="00336A95"/>
    <w:rsid w:val="00341B8E"/>
    <w:rsid w:val="00341F8F"/>
    <w:rsid w:val="003506E5"/>
    <w:rsid w:val="003617F5"/>
    <w:rsid w:val="00370CC4"/>
    <w:rsid w:val="00372E01"/>
    <w:rsid w:val="00373A4E"/>
    <w:rsid w:val="00374F6F"/>
    <w:rsid w:val="00375568"/>
    <w:rsid w:val="003A62A4"/>
    <w:rsid w:val="003B04E6"/>
    <w:rsid w:val="003B0725"/>
    <w:rsid w:val="003B208A"/>
    <w:rsid w:val="003B4913"/>
    <w:rsid w:val="003C22D6"/>
    <w:rsid w:val="003C2F4E"/>
    <w:rsid w:val="003C379A"/>
    <w:rsid w:val="003D4105"/>
    <w:rsid w:val="003D497C"/>
    <w:rsid w:val="003D64DE"/>
    <w:rsid w:val="003E16A6"/>
    <w:rsid w:val="003E28CE"/>
    <w:rsid w:val="003E590D"/>
    <w:rsid w:val="003E6778"/>
    <w:rsid w:val="003F48BE"/>
    <w:rsid w:val="003F4DF0"/>
    <w:rsid w:val="003F7F01"/>
    <w:rsid w:val="00412937"/>
    <w:rsid w:val="004211F7"/>
    <w:rsid w:val="0042520C"/>
    <w:rsid w:val="00425258"/>
    <w:rsid w:val="004273FE"/>
    <w:rsid w:val="004279E1"/>
    <w:rsid w:val="00427C9D"/>
    <w:rsid w:val="00436ECB"/>
    <w:rsid w:val="00437270"/>
    <w:rsid w:val="004412AE"/>
    <w:rsid w:val="00441BDD"/>
    <w:rsid w:val="00447C76"/>
    <w:rsid w:val="00461DBE"/>
    <w:rsid w:val="00463862"/>
    <w:rsid w:val="004657D1"/>
    <w:rsid w:val="00466077"/>
    <w:rsid w:val="00474EA2"/>
    <w:rsid w:val="004759B2"/>
    <w:rsid w:val="0047789D"/>
    <w:rsid w:val="00482413"/>
    <w:rsid w:val="00485F67"/>
    <w:rsid w:val="00487809"/>
    <w:rsid w:val="004905CC"/>
    <w:rsid w:val="00493FCC"/>
    <w:rsid w:val="00495225"/>
    <w:rsid w:val="004A128D"/>
    <w:rsid w:val="004A449A"/>
    <w:rsid w:val="004A628E"/>
    <w:rsid w:val="004B44CD"/>
    <w:rsid w:val="004C5B98"/>
    <w:rsid w:val="004D2C46"/>
    <w:rsid w:val="004D2C6E"/>
    <w:rsid w:val="004D65D1"/>
    <w:rsid w:val="004D788B"/>
    <w:rsid w:val="004F055A"/>
    <w:rsid w:val="005034DC"/>
    <w:rsid w:val="0050448E"/>
    <w:rsid w:val="0050628D"/>
    <w:rsid w:val="00507615"/>
    <w:rsid w:val="0051258D"/>
    <w:rsid w:val="005322B4"/>
    <w:rsid w:val="00535CB1"/>
    <w:rsid w:val="0053619E"/>
    <w:rsid w:val="005470DE"/>
    <w:rsid w:val="005500E3"/>
    <w:rsid w:val="005549A3"/>
    <w:rsid w:val="00554C21"/>
    <w:rsid w:val="00562B72"/>
    <w:rsid w:val="005676B6"/>
    <w:rsid w:val="00582575"/>
    <w:rsid w:val="005A32CD"/>
    <w:rsid w:val="005B7805"/>
    <w:rsid w:val="005C10EE"/>
    <w:rsid w:val="005C2231"/>
    <w:rsid w:val="005C5690"/>
    <w:rsid w:val="005C6185"/>
    <w:rsid w:val="005D0C81"/>
    <w:rsid w:val="005D3A0C"/>
    <w:rsid w:val="005E0409"/>
    <w:rsid w:val="005E3018"/>
    <w:rsid w:val="005E3468"/>
    <w:rsid w:val="005E61CD"/>
    <w:rsid w:val="005E6D7F"/>
    <w:rsid w:val="005E7511"/>
    <w:rsid w:val="005F4C82"/>
    <w:rsid w:val="005F5C19"/>
    <w:rsid w:val="0061234C"/>
    <w:rsid w:val="00615194"/>
    <w:rsid w:val="0061683A"/>
    <w:rsid w:val="0062712F"/>
    <w:rsid w:val="0063299F"/>
    <w:rsid w:val="00640F32"/>
    <w:rsid w:val="0064242F"/>
    <w:rsid w:val="006469D8"/>
    <w:rsid w:val="006501D8"/>
    <w:rsid w:val="00652C96"/>
    <w:rsid w:val="00653154"/>
    <w:rsid w:val="00653A31"/>
    <w:rsid w:val="00662602"/>
    <w:rsid w:val="00666C37"/>
    <w:rsid w:val="0066792B"/>
    <w:rsid w:val="00671A74"/>
    <w:rsid w:val="0067376A"/>
    <w:rsid w:val="00686955"/>
    <w:rsid w:val="00691170"/>
    <w:rsid w:val="006917B5"/>
    <w:rsid w:val="00694360"/>
    <w:rsid w:val="0069494F"/>
    <w:rsid w:val="006977C4"/>
    <w:rsid w:val="006A6716"/>
    <w:rsid w:val="006B24A6"/>
    <w:rsid w:val="006B662C"/>
    <w:rsid w:val="006B712B"/>
    <w:rsid w:val="006B7DE1"/>
    <w:rsid w:val="006C5F6B"/>
    <w:rsid w:val="006C632B"/>
    <w:rsid w:val="006D0C10"/>
    <w:rsid w:val="006D63EE"/>
    <w:rsid w:val="006E278D"/>
    <w:rsid w:val="006E30A2"/>
    <w:rsid w:val="006E7874"/>
    <w:rsid w:val="006F6FAB"/>
    <w:rsid w:val="0070072D"/>
    <w:rsid w:val="00702E3D"/>
    <w:rsid w:val="00713BDA"/>
    <w:rsid w:val="0071496A"/>
    <w:rsid w:val="00723EE6"/>
    <w:rsid w:val="00744707"/>
    <w:rsid w:val="00744847"/>
    <w:rsid w:val="00746425"/>
    <w:rsid w:val="00750D87"/>
    <w:rsid w:val="00753716"/>
    <w:rsid w:val="00761247"/>
    <w:rsid w:val="007673C4"/>
    <w:rsid w:val="00770C46"/>
    <w:rsid w:val="00771DA2"/>
    <w:rsid w:val="007800D0"/>
    <w:rsid w:val="00780A4B"/>
    <w:rsid w:val="00781D4F"/>
    <w:rsid w:val="007878A3"/>
    <w:rsid w:val="00791E31"/>
    <w:rsid w:val="00793E4B"/>
    <w:rsid w:val="007A2D03"/>
    <w:rsid w:val="007A549C"/>
    <w:rsid w:val="007B0174"/>
    <w:rsid w:val="007B3F28"/>
    <w:rsid w:val="007C242A"/>
    <w:rsid w:val="007D2A9C"/>
    <w:rsid w:val="007D4535"/>
    <w:rsid w:val="007D46A9"/>
    <w:rsid w:val="007D4775"/>
    <w:rsid w:val="007D5339"/>
    <w:rsid w:val="007E009C"/>
    <w:rsid w:val="007F0261"/>
    <w:rsid w:val="007F1509"/>
    <w:rsid w:val="007F4864"/>
    <w:rsid w:val="0080364C"/>
    <w:rsid w:val="00807858"/>
    <w:rsid w:val="00811EB4"/>
    <w:rsid w:val="0081797B"/>
    <w:rsid w:val="00824EA0"/>
    <w:rsid w:val="00827B1A"/>
    <w:rsid w:val="00836016"/>
    <w:rsid w:val="00844C66"/>
    <w:rsid w:val="008511C8"/>
    <w:rsid w:val="00854329"/>
    <w:rsid w:val="00856FE2"/>
    <w:rsid w:val="0086432B"/>
    <w:rsid w:val="0086486E"/>
    <w:rsid w:val="00864A81"/>
    <w:rsid w:val="00877641"/>
    <w:rsid w:val="00880606"/>
    <w:rsid w:val="00891D6C"/>
    <w:rsid w:val="00896CAB"/>
    <w:rsid w:val="008A2EF7"/>
    <w:rsid w:val="008B7FEB"/>
    <w:rsid w:val="008C1661"/>
    <w:rsid w:val="008C6B38"/>
    <w:rsid w:val="008D02F9"/>
    <w:rsid w:val="008D53F4"/>
    <w:rsid w:val="008D5D0E"/>
    <w:rsid w:val="008E0ED0"/>
    <w:rsid w:val="008E3FC9"/>
    <w:rsid w:val="008E4EBD"/>
    <w:rsid w:val="008F67A7"/>
    <w:rsid w:val="008F78BB"/>
    <w:rsid w:val="008F7EDD"/>
    <w:rsid w:val="009007CB"/>
    <w:rsid w:val="00904484"/>
    <w:rsid w:val="0091294B"/>
    <w:rsid w:val="00931956"/>
    <w:rsid w:val="009426DF"/>
    <w:rsid w:val="009468C6"/>
    <w:rsid w:val="0094694C"/>
    <w:rsid w:val="00965C9A"/>
    <w:rsid w:val="009865FD"/>
    <w:rsid w:val="00993362"/>
    <w:rsid w:val="00996C2B"/>
    <w:rsid w:val="009B1E2D"/>
    <w:rsid w:val="009B3AA4"/>
    <w:rsid w:val="009B54B9"/>
    <w:rsid w:val="009C38F4"/>
    <w:rsid w:val="009D0CE6"/>
    <w:rsid w:val="009D2086"/>
    <w:rsid w:val="009D2A74"/>
    <w:rsid w:val="009E0BB4"/>
    <w:rsid w:val="009E4120"/>
    <w:rsid w:val="009E7C0C"/>
    <w:rsid w:val="009E7D66"/>
    <w:rsid w:val="009F329F"/>
    <w:rsid w:val="009F6EEC"/>
    <w:rsid w:val="009F72C8"/>
    <w:rsid w:val="00A00D65"/>
    <w:rsid w:val="00A058EC"/>
    <w:rsid w:val="00A069A0"/>
    <w:rsid w:val="00A13B42"/>
    <w:rsid w:val="00A14C6F"/>
    <w:rsid w:val="00A369E0"/>
    <w:rsid w:val="00A4290A"/>
    <w:rsid w:val="00A56A53"/>
    <w:rsid w:val="00A603E4"/>
    <w:rsid w:val="00A64B26"/>
    <w:rsid w:val="00A846CD"/>
    <w:rsid w:val="00A938D7"/>
    <w:rsid w:val="00AA2ED7"/>
    <w:rsid w:val="00AB1CFF"/>
    <w:rsid w:val="00AB69F0"/>
    <w:rsid w:val="00AC64C5"/>
    <w:rsid w:val="00AD254B"/>
    <w:rsid w:val="00AD4E72"/>
    <w:rsid w:val="00AD7DD1"/>
    <w:rsid w:val="00AE3B65"/>
    <w:rsid w:val="00AE4FD5"/>
    <w:rsid w:val="00AF01BA"/>
    <w:rsid w:val="00AF6EA4"/>
    <w:rsid w:val="00B06607"/>
    <w:rsid w:val="00B10F6C"/>
    <w:rsid w:val="00B22F5F"/>
    <w:rsid w:val="00B2582D"/>
    <w:rsid w:val="00B30B0C"/>
    <w:rsid w:val="00B4055C"/>
    <w:rsid w:val="00B41EC9"/>
    <w:rsid w:val="00B45821"/>
    <w:rsid w:val="00B52F5A"/>
    <w:rsid w:val="00B53DD9"/>
    <w:rsid w:val="00B56B1F"/>
    <w:rsid w:val="00B650AE"/>
    <w:rsid w:val="00B70F06"/>
    <w:rsid w:val="00B71D80"/>
    <w:rsid w:val="00B849CA"/>
    <w:rsid w:val="00B85C89"/>
    <w:rsid w:val="00B94679"/>
    <w:rsid w:val="00B94D1E"/>
    <w:rsid w:val="00BA29D2"/>
    <w:rsid w:val="00BA4985"/>
    <w:rsid w:val="00BA636C"/>
    <w:rsid w:val="00BA6E69"/>
    <w:rsid w:val="00BB0294"/>
    <w:rsid w:val="00BB4E24"/>
    <w:rsid w:val="00BB7DDD"/>
    <w:rsid w:val="00BD17C3"/>
    <w:rsid w:val="00BE47CB"/>
    <w:rsid w:val="00BE72A0"/>
    <w:rsid w:val="00C01929"/>
    <w:rsid w:val="00C03B9E"/>
    <w:rsid w:val="00C11EA5"/>
    <w:rsid w:val="00C138B2"/>
    <w:rsid w:val="00C13ECC"/>
    <w:rsid w:val="00C14E14"/>
    <w:rsid w:val="00C37FF5"/>
    <w:rsid w:val="00C412D8"/>
    <w:rsid w:val="00C43F99"/>
    <w:rsid w:val="00C474D8"/>
    <w:rsid w:val="00C51407"/>
    <w:rsid w:val="00C51E47"/>
    <w:rsid w:val="00C54BDF"/>
    <w:rsid w:val="00C56877"/>
    <w:rsid w:val="00C725C8"/>
    <w:rsid w:val="00C86FB5"/>
    <w:rsid w:val="00C934E7"/>
    <w:rsid w:val="00C94962"/>
    <w:rsid w:val="00CA4F01"/>
    <w:rsid w:val="00CB11A1"/>
    <w:rsid w:val="00CB1350"/>
    <w:rsid w:val="00CB74C9"/>
    <w:rsid w:val="00CD0558"/>
    <w:rsid w:val="00CD2119"/>
    <w:rsid w:val="00CD473F"/>
    <w:rsid w:val="00CE010B"/>
    <w:rsid w:val="00CE55A7"/>
    <w:rsid w:val="00CF06C7"/>
    <w:rsid w:val="00CF72ED"/>
    <w:rsid w:val="00D13BC5"/>
    <w:rsid w:val="00D20CBF"/>
    <w:rsid w:val="00D22126"/>
    <w:rsid w:val="00D23685"/>
    <w:rsid w:val="00D313B7"/>
    <w:rsid w:val="00D33D00"/>
    <w:rsid w:val="00D45378"/>
    <w:rsid w:val="00D45CDE"/>
    <w:rsid w:val="00D46DCD"/>
    <w:rsid w:val="00D56C5E"/>
    <w:rsid w:val="00D57CB8"/>
    <w:rsid w:val="00D6602E"/>
    <w:rsid w:val="00D71324"/>
    <w:rsid w:val="00D72753"/>
    <w:rsid w:val="00D75249"/>
    <w:rsid w:val="00D814E2"/>
    <w:rsid w:val="00D827E5"/>
    <w:rsid w:val="00D82FAF"/>
    <w:rsid w:val="00D87C54"/>
    <w:rsid w:val="00D90090"/>
    <w:rsid w:val="00D94B67"/>
    <w:rsid w:val="00D95792"/>
    <w:rsid w:val="00DA3E3C"/>
    <w:rsid w:val="00DA4325"/>
    <w:rsid w:val="00DB221F"/>
    <w:rsid w:val="00DB551C"/>
    <w:rsid w:val="00DB5A59"/>
    <w:rsid w:val="00DB688C"/>
    <w:rsid w:val="00DC4D71"/>
    <w:rsid w:val="00DC618D"/>
    <w:rsid w:val="00DD3534"/>
    <w:rsid w:val="00DE264A"/>
    <w:rsid w:val="00DE78C9"/>
    <w:rsid w:val="00E00ED8"/>
    <w:rsid w:val="00E01584"/>
    <w:rsid w:val="00E12E7F"/>
    <w:rsid w:val="00E13FD6"/>
    <w:rsid w:val="00E16DF1"/>
    <w:rsid w:val="00E27432"/>
    <w:rsid w:val="00E279AF"/>
    <w:rsid w:val="00E45984"/>
    <w:rsid w:val="00E50B8D"/>
    <w:rsid w:val="00E57A4D"/>
    <w:rsid w:val="00E61A36"/>
    <w:rsid w:val="00E621BF"/>
    <w:rsid w:val="00E71E27"/>
    <w:rsid w:val="00E738D2"/>
    <w:rsid w:val="00E75F88"/>
    <w:rsid w:val="00E84511"/>
    <w:rsid w:val="00E84DB4"/>
    <w:rsid w:val="00E85209"/>
    <w:rsid w:val="00E9260A"/>
    <w:rsid w:val="00E97359"/>
    <w:rsid w:val="00EA19ED"/>
    <w:rsid w:val="00EA3E21"/>
    <w:rsid w:val="00EA5AAB"/>
    <w:rsid w:val="00EB03F2"/>
    <w:rsid w:val="00EB3AF3"/>
    <w:rsid w:val="00EC378B"/>
    <w:rsid w:val="00EC3AD8"/>
    <w:rsid w:val="00EC64CD"/>
    <w:rsid w:val="00ED70AF"/>
    <w:rsid w:val="00EE1750"/>
    <w:rsid w:val="00EE34F9"/>
    <w:rsid w:val="00EE65C0"/>
    <w:rsid w:val="00EF0DB5"/>
    <w:rsid w:val="00EF2595"/>
    <w:rsid w:val="00EF3855"/>
    <w:rsid w:val="00F044EC"/>
    <w:rsid w:val="00F072B3"/>
    <w:rsid w:val="00F11FD5"/>
    <w:rsid w:val="00F14D2F"/>
    <w:rsid w:val="00F15C96"/>
    <w:rsid w:val="00F162D3"/>
    <w:rsid w:val="00F26471"/>
    <w:rsid w:val="00F30D7A"/>
    <w:rsid w:val="00F31EB4"/>
    <w:rsid w:val="00F36D67"/>
    <w:rsid w:val="00F401F2"/>
    <w:rsid w:val="00F41C27"/>
    <w:rsid w:val="00F42879"/>
    <w:rsid w:val="00F42C06"/>
    <w:rsid w:val="00F54ED7"/>
    <w:rsid w:val="00F70F73"/>
    <w:rsid w:val="00F8077D"/>
    <w:rsid w:val="00F85687"/>
    <w:rsid w:val="00FA382F"/>
    <w:rsid w:val="00FB179B"/>
    <w:rsid w:val="00FB36A6"/>
    <w:rsid w:val="00FB48DD"/>
    <w:rsid w:val="00FC2A17"/>
    <w:rsid w:val="00FC4F78"/>
    <w:rsid w:val="00FC601E"/>
    <w:rsid w:val="00FD2671"/>
    <w:rsid w:val="00FD2A04"/>
    <w:rsid w:val="00FD51ED"/>
    <w:rsid w:val="00FD5FCE"/>
    <w:rsid w:val="00FD78F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2051">
      <o:colormru v:ext="edit" colors="#339"/>
    </o:shapedefaults>
    <o:shapelayout v:ext="edit">
      <o:idmap v:ext="edit" data="1"/>
      <o:rules v:ext="edit">
        <o:r id="V:Rule1" type="connector" idref="#Elbow Connector 42"/>
        <o:r id="V:Rule2" type="connector" idref="#Elbow Connector 32"/>
        <o:r id="V:Rule3" type="connector" idref="#Elbow Connector 35"/>
        <o:r id="V:Rule4" type="connector" idref="#Elbow Connector 23"/>
        <o:r id="V:Rule5" type="connector" idref="#Elbow Connector 20"/>
        <o:r id="V:Rule6" type="connector" idref="#Elbow Connector 26"/>
        <o:r id="V:Rule7" type="connector" idref="#Elbow Connector 29"/>
        <o:r id="V:Rule8" type="connector" idref="#Elbow Connector 13"/>
        <o:r id="V:Rule9" type="connector" idref="#Elbow Connector 17"/>
        <o:r id="V:Rule10" type="connector" idref="#Elbow Connector 1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M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1350"/>
  </w:style>
  <w:style w:type="paragraph" w:styleId="Heading1">
    <w:name w:val="heading 1"/>
    <w:basedOn w:val="Normal"/>
    <w:next w:val="Normal"/>
    <w:link w:val="Heading1Char"/>
    <w:uiPriority w:val="9"/>
    <w:qFormat/>
    <w:rsid w:val="0020490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490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5">
    <w:name w:val="heading 5"/>
    <w:basedOn w:val="Normal"/>
    <w:next w:val="Normal"/>
    <w:link w:val="Heading5Char"/>
    <w:uiPriority w:val="9"/>
    <w:semiHidden/>
    <w:unhideWhenUsed/>
    <w:qFormat/>
    <w:rsid w:val="00FD267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1D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1DA2"/>
    <w:rPr>
      <w:rFonts w:ascii="Tahoma" w:hAnsi="Tahoma" w:cs="Tahoma"/>
      <w:sz w:val="16"/>
      <w:szCs w:val="16"/>
    </w:rPr>
  </w:style>
  <w:style w:type="table" w:styleId="MediumList1-Accent5">
    <w:name w:val="Medium List 1 Accent 5"/>
    <w:basedOn w:val="TableNormal"/>
    <w:uiPriority w:val="65"/>
    <w:rsid w:val="003E28CE"/>
    <w:pPr>
      <w:spacing w:after="0" w:line="240" w:lineRule="auto"/>
    </w:pPr>
    <w:rPr>
      <w:color w:val="000000" w:themeColor="text1"/>
      <w:lang w:val="en-US"/>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paragraph" w:styleId="Header">
    <w:name w:val="header"/>
    <w:basedOn w:val="Normal"/>
    <w:link w:val="HeaderChar"/>
    <w:unhideWhenUsed/>
    <w:rsid w:val="003E28CE"/>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3E28CE"/>
  </w:style>
  <w:style w:type="paragraph" w:styleId="Footer">
    <w:name w:val="footer"/>
    <w:basedOn w:val="Normal"/>
    <w:link w:val="FooterChar"/>
    <w:unhideWhenUsed/>
    <w:rsid w:val="003E28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28CE"/>
  </w:style>
  <w:style w:type="character" w:customStyle="1" w:styleId="Heading1Char">
    <w:name w:val="Heading 1 Char"/>
    <w:basedOn w:val="DefaultParagraphFont"/>
    <w:link w:val="Heading1"/>
    <w:uiPriority w:val="9"/>
    <w:rsid w:val="0020490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4902"/>
    <w:pPr>
      <w:outlineLvl w:val="9"/>
    </w:pPr>
    <w:rPr>
      <w:lang w:val="en-US"/>
    </w:rPr>
  </w:style>
  <w:style w:type="paragraph" w:styleId="TOC1">
    <w:name w:val="toc 1"/>
    <w:basedOn w:val="Normal"/>
    <w:next w:val="Normal"/>
    <w:autoRedefine/>
    <w:uiPriority w:val="39"/>
    <w:unhideWhenUsed/>
    <w:rsid w:val="0006616D"/>
    <w:pPr>
      <w:tabs>
        <w:tab w:val="left" w:pos="660"/>
        <w:tab w:val="right" w:leader="dot" w:pos="9016"/>
      </w:tabs>
      <w:spacing w:after="100"/>
      <w:ind w:left="142"/>
    </w:pPr>
  </w:style>
  <w:style w:type="character" w:styleId="Hyperlink">
    <w:name w:val="Hyperlink"/>
    <w:basedOn w:val="DefaultParagraphFont"/>
    <w:uiPriority w:val="99"/>
    <w:unhideWhenUsed/>
    <w:rsid w:val="00204902"/>
    <w:rPr>
      <w:color w:val="0000FF" w:themeColor="hyperlink"/>
      <w:u w:val="single"/>
    </w:rPr>
  </w:style>
  <w:style w:type="character" w:customStyle="1" w:styleId="Heading2Char">
    <w:name w:val="Heading 2 Char"/>
    <w:basedOn w:val="DefaultParagraphFont"/>
    <w:link w:val="Heading2"/>
    <w:uiPriority w:val="9"/>
    <w:rsid w:val="00204902"/>
    <w:rPr>
      <w:rFonts w:asciiTheme="majorHAnsi" w:eastAsiaTheme="majorEastAsia" w:hAnsiTheme="majorHAnsi" w:cstheme="majorBidi"/>
      <w:b/>
      <w:bCs/>
      <w:color w:val="4F81BD" w:themeColor="accent1"/>
      <w:sz w:val="26"/>
      <w:szCs w:val="26"/>
    </w:rPr>
  </w:style>
  <w:style w:type="paragraph" w:styleId="ListParagraph">
    <w:name w:val="List Paragraph"/>
    <w:basedOn w:val="Normal"/>
    <w:link w:val="ListParagraphChar"/>
    <w:uiPriority w:val="34"/>
    <w:qFormat/>
    <w:rsid w:val="00BA636C"/>
    <w:pPr>
      <w:ind w:left="720"/>
      <w:contextualSpacing/>
    </w:pPr>
  </w:style>
  <w:style w:type="table" w:styleId="TableGrid">
    <w:name w:val="Table Grid"/>
    <w:basedOn w:val="TableNormal"/>
    <w:uiPriority w:val="59"/>
    <w:rsid w:val="00BA63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5">
    <w:name w:val="Light Shading Accent 5"/>
    <w:basedOn w:val="TableNormal"/>
    <w:uiPriority w:val="60"/>
    <w:rsid w:val="00BA636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BodyText">
    <w:name w:val="Body Text"/>
    <w:aliases w:val="bt"/>
    <w:basedOn w:val="Normal"/>
    <w:link w:val="BodyTextChar"/>
    <w:rsid w:val="00335032"/>
    <w:pPr>
      <w:spacing w:before="120" w:after="0" w:line="240" w:lineRule="auto"/>
      <w:jc w:val="both"/>
    </w:pPr>
    <w:rPr>
      <w:rFonts w:ascii="Times New Roman" w:eastAsia="Times New Roman" w:hAnsi="Times New Roman" w:cs="Times New Roman"/>
      <w:noProof/>
      <w:sz w:val="24"/>
      <w:szCs w:val="20"/>
      <w:lang w:val="en-US"/>
    </w:rPr>
  </w:style>
  <w:style w:type="character" w:customStyle="1" w:styleId="BodyTextChar">
    <w:name w:val="Body Text Char"/>
    <w:aliases w:val="bt Char"/>
    <w:basedOn w:val="DefaultParagraphFont"/>
    <w:link w:val="BodyText"/>
    <w:rsid w:val="00335032"/>
    <w:rPr>
      <w:rFonts w:ascii="Times New Roman" w:eastAsia="Times New Roman" w:hAnsi="Times New Roman" w:cs="Times New Roman"/>
      <w:noProof/>
      <w:sz w:val="24"/>
      <w:szCs w:val="20"/>
      <w:lang w:val="en-US"/>
    </w:rPr>
  </w:style>
  <w:style w:type="paragraph" w:styleId="TOC2">
    <w:name w:val="toc 2"/>
    <w:basedOn w:val="Normal"/>
    <w:next w:val="Normal"/>
    <w:autoRedefine/>
    <w:uiPriority w:val="39"/>
    <w:unhideWhenUsed/>
    <w:rsid w:val="0006616D"/>
    <w:pPr>
      <w:tabs>
        <w:tab w:val="right" w:leader="dot" w:pos="9016"/>
      </w:tabs>
      <w:spacing w:after="100"/>
      <w:ind w:firstLine="142"/>
    </w:pPr>
  </w:style>
  <w:style w:type="table" w:styleId="LightList-Accent5">
    <w:name w:val="Light List Accent 5"/>
    <w:basedOn w:val="TableNormal"/>
    <w:uiPriority w:val="61"/>
    <w:rsid w:val="00150A7F"/>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Heading5Char">
    <w:name w:val="Heading 5 Char"/>
    <w:basedOn w:val="DefaultParagraphFont"/>
    <w:link w:val="Heading5"/>
    <w:uiPriority w:val="9"/>
    <w:semiHidden/>
    <w:rsid w:val="00FD2671"/>
    <w:rPr>
      <w:rFonts w:asciiTheme="majorHAnsi" w:eastAsiaTheme="majorEastAsia" w:hAnsiTheme="majorHAnsi" w:cstheme="majorBidi"/>
      <w:color w:val="243F60" w:themeColor="accent1" w:themeShade="7F"/>
    </w:rPr>
  </w:style>
  <w:style w:type="paragraph" w:customStyle="1" w:styleId="TableText">
    <w:name w:val="Table Text"/>
    <w:basedOn w:val="Normal"/>
    <w:rsid w:val="004F055A"/>
    <w:pPr>
      <w:spacing w:before="20" w:after="20" w:line="220" w:lineRule="exact"/>
    </w:pPr>
    <w:rPr>
      <w:rFonts w:ascii="Times New Roman" w:eastAsia="Times New Roman" w:hAnsi="Times New Roman" w:cs="Times New Roman"/>
      <w:lang w:val="en-US"/>
    </w:rPr>
  </w:style>
  <w:style w:type="paragraph" w:styleId="BodyText3">
    <w:name w:val="Body Text 3"/>
    <w:basedOn w:val="Normal"/>
    <w:link w:val="BodyText3Char"/>
    <w:uiPriority w:val="99"/>
    <w:unhideWhenUsed/>
    <w:rsid w:val="00157479"/>
    <w:pPr>
      <w:spacing w:after="120"/>
    </w:pPr>
    <w:rPr>
      <w:sz w:val="16"/>
      <w:szCs w:val="16"/>
    </w:rPr>
  </w:style>
  <w:style w:type="character" w:customStyle="1" w:styleId="BodyText3Char">
    <w:name w:val="Body Text 3 Char"/>
    <w:basedOn w:val="DefaultParagraphFont"/>
    <w:link w:val="BodyText3"/>
    <w:uiPriority w:val="99"/>
    <w:rsid w:val="00157479"/>
    <w:rPr>
      <w:sz w:val="16"/>
      <w:szCs w:val="16"/>
    </w:rPr>
  </w:style>
  <w:style w:type="character" w:styleId="PageNumber">
    <w:name w:val="page number"/>
    <w:basedOn w:val="DefaultParagraphFont"/>
    <w:rsid w:val="00157479"/>
  </w:style>
  <w:style w:type="paragraph" w:styleId="DocumentMap">
    <w:name w:val="Document Map"/>
    <w:basedOn w:val="Normal"/>
    <w:link w:val="DocumentMapChar"/>
    <w:uiPriority w:val="99"/>
    <w:semiHidden/>
    <w:unhideWhenUsed/>
    <w:rsid w:val="00A14C6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14C6F"/>
    <w:rPr>
      <w:rFonts w:ascii="Tahoma" w:hAnsi="Tahoma" w:cs="Tahoma"/>
      <w:sz w:val="16"/>
      <w:szCs w:val="16"/>
    </w:rPr>
  </w:style>
  <w:style w:type="character" w:styleId="CommentReference">
    <w:name w:val="annotation reference"/>
    <w:basedOn w:val="DefaultParagraphFont"/>
    <w:uiPriority w:val="99"/>
    <w:semiHidden/>
    <w:unhideWhenUsed/>
    <w:rsid w:val="004A628E"/>
    <w:rPr>
      <w:sz w:val="16"/>
      <w:szCs w:val="16"/>
    </w:rPr>
  </w:style>
  <w:style w:type="paragraph" w:styleId="CommentText">
    <w:name w:val="annotation text"/>
    <w:basedOn w:val="Normal"/>
    <w:link w:val="CommentTextChar"/>
    <w:uiPriority w:val="99"/>
    <w:semiHidden/>
    <w:unhideWhenUsed/>
    <w:rsid w:val="004A628E"/>
    <w:pPr>
      <w:spacing w:line="240" w:lineRule="auto"/>
    </w:pPr>
    <w:rPr>
      <w:sz w:val="20"/>
      <w:szCs w:val="20"/>
    </w:rPr>
  </w:style>
  <w:style w:type="character" w:customStyle="1" w:styleId="CommentTextChar">
    <w:name w:val="Comment Text Char"/>
    <w:basedOn w:val="DefaultParagraphFont"/>
    <w:link w:val="CommentText"/>
    <w:uiPriority w:val="99"/>
    <w:semiHidden/>
    <w:rsid w:val="004A628E"/>
    <w:rPr>
      <w:sz w:val="20"/>
      <w:szCs w:val="20"/>
    </w:rPr>
  </w:style>
  <w:style w:type="paragraph" w:styleId="CommentSubject">
    <w:name w:val="annotation subject"/>
    <w:basedOn w:val="CommentText"/>
    <w:next w:val="CommentText"/>
    <w:link w:val="CommentSubjectChar"/>
    <w:uiPriority w:val="99"/>
    <w:semiHidden/>
    <w:unhideWhenUsed/>
    <w:rsid w:val="004A628E"/>
    <w:rPr>
      <w:b/>
      <w:bCs/>
    </w:rPr>
  </w:style>
  <w:style w:type="character" w:customStyle="1" w:styleId="CommentSubjectChar">
    <w:name w:val="Comment Subject Char"/>
    <w:basedOn w:val="CommentTextChar"/>
    <w:link w:val="CommentSubject"/>
    <w:uiPriority w:val="99"/>
    <w:semiHidden/>
    <w:rsid w:val="004A628E"/>
    <w:rPr>
      <w:b/>
      <w:bCs/>
      <w:sz w:val="20"/>
      <w:szCs w:val="20"/>
    </w:rPr>
  </w:style>
  <w:style w:type="paragraph" w:customStyle="1" w:styleId="Default">
    <w:name w:val="Default"/>
    <w:rsid w:val="006917B5"/>
    <w:pPr>
      <w:autoSpaceDE w:val="0"/>
      <w:autoSpaceDN w:val="0"/>
      <w:adjustRightInd w:val="0"/>
      <w:spacing w:after="0" w:line="240" w:lineRule="auto"/>
    </w:pPr>
    <w:rPr>
      <w:rFonts w:ascii="Cambria" w:eastAsiaTheme="minorEastAsia" w:hAnsi="Cambria" w:cs="Cambria"/>
      <w:color w:val="000000"/>
      <w:sz w:val="24"/>
      <w:szCs w:val="24"/>
      <w:lang w:eastAsia="zh-CN"/>
    </w:rPr>
  </w:style>
  <w:style w:type="character" w:customStyle="1" w:styleId="ListParagraphChar">
    <w:name w:val="List Paragraph Char"/>
    <w:basedOn w:val="DefaultParagraphFont"/>
    <w:link w:val="ListParagraph"/>
    <w:uiPriority w:val="34"/>
    <w:locked/>
    <w:rsid w:val="006917B5"/>
  </w:style>
  <w:style w:type="paragraph" w:styleId="NormalWeb">
    <w:name w:val="Normal (Web)"/>
    <w:basedOn w:val="Normal"/>
    <w:uiPriority w:val="99"/>
    <w:semiHidden/>
    <w:unhideWhenUsed/>
    <w:rsid w:val="006917B5"/>
    <w:pPr>
      <w:spacing w:before="100" w:beforeAutospacing="1" w:after="100" w:afterAutospacing="1" w:line="240" w:lineRule="auto"/>
    </w:pPr>
    <w:rPr>
      <w:rFonts w:ascii="Times New Roman" w:eastAsiaTheme="minorEastAsia" w:hAnsi="Times New Roman" w:cs="Times New Roman"/>
      <w:sz w:val="24"/>
      <w:szCs w:val="24"/>
      <w:lang w:eastAsia="zh-CN"/>
    </w:rPr>
  </w:style>
  <w:style w:type="paragraph" w:customStyle="1" w:styleId="Topic">
    <w:name w:val="Topic"/>
    <w:basedOn w:val="IntenseQuote"/>
    <w:qFormat/>
    <w:rsid w:val="006917B5"/>
    <w:pPr>
      <w:numPr>
        <w:numId w:val="11"/>
      </w:numPr>
      <w:pBdr>
        <w:bottom w:val="single" w:sz="4" w:space="4" w:color="4F81BD"/>
      </w:pBdr>
      <w:ind w:left="972" w:right="-46"/>
    </w:pPr>
    <w:rPr>
      <w:rFonts w:ascii="Calibri" w:eastAsia="Calibri" w:hAnsi="Calibri" w:cs="Times New Roman"/>
      <w:color w:val="4F81BD"/>
      <w:lang w:eastAsia="en-US"/>
    </w:rPr>
  </w:style>
  <w:style w:type="paragraph" w:customStyle="1" w:styleId="SubTopic">
    <w:name w:val="Sub Topic"/>
    <w:basedOn w:val="ListParagraph"/>
    <w:qFormat/>
    <w:rsid w:val="006917B5"/>
    <w:pPr>
      <w:numPr>
        <w:ilvl w:val="1"/>
        <w:numId w:val="11"/>
      </w:numPr>
      <w:spacing w:after="0" w:line="360" w:lineRule="auto"/>
      <w:contextualSpacing w:val="0"/>
    </w:pPr>
    <w:rPr>
      <w:rFonts w:ascii="Calibri" w:eastAsia="Calibri" w:hAnsi="Calibri" w:cs="Times New Roman"/>
      <w:u w:val="single"/>
    </w:rPr>
  </w:style>
  <w:style w:type="paragraph" w:customStyle="1" w:styleId="SubSubTopic">
    <w:name w:val="Sub Sub Topic"/>
    <w:basedOn w:val="Normal"/>
    <w:qFormat/>
    <w:rsid w:val="006917B5"/>
    <w:pPr>
      <w:numPr>
        <w:ilvl w:val="2"/>
        <w:numId w:val="11"/>
      </w:numPr>
      <w:spacing w:after="0" w:line="360" w:lineRule="auto"/>
    </w:pPr>
    <w:rPr>
      <w:rFonts w:ascii="Calibri" w:eastAsia="Calibri" w:hAnsi="Calibri" w:cs="Times New Roman"/>
      <w:u w:val="single"/>
    </w:rPr>
  </w:style>
  <w:style w:type="paragraph" w:customStyle="1" w:styleId="ProcedureRequirements">
    <w:name w:val="Procedure Requirements"/>
    <w:basedOn w:val="SubSubTopic"/>
    <w:qFormat/>
    <w:rsid w:val="006917B5"/>
    <w:pPr>
      <w:numPr>
        <w:ilvl w:val="3"/>
      </w:numPr>
    </w:pPr>
    <w:rPr>
      <w:u w:val="none"/>
    </w:rPr>
  </w:style>
  <w:style w:type="paragraph" w:customStyle="1" w:styleId="ListPara1">
    <w:name w:val="List  Para (1)"/>
    <w:basedOn w:val="SubSubTopic"/>
    <w:qFormat/>
    <w:rsid w:val="006917B5"/>
    <w:rPr>
      <w:noProof/>
      <w:u w:val="none"/>
      <w:lang w:eastAsia="en-MY"/>
    </w:rPr>
  </w:style>
  <w:style w:type="paragraph" w:styleId="IntenseQuote">
    <w:name w:val="Intense Quote"/>
    <w:basedOn w:val="Normal"/>
    <w:next w:val="Normal"/>
    <w:link w:val="IntenseQuoteChar"/>
    <w:uiPriority w:val="30"/>
    <w:qFormat/>
    <w:rsid w:val="006917B5"/>
    <w:pPr>
      <w:pBdr>
        <w:bottom w:val="single" w:sz="4" w:space="4" w:color="4F81BD" w:themeColor="accent1"/>
      </w:pBdr>
      <w:spacing w:before="200" w:after="280"/>
      <w:ind w:left="936" w:right="936"/>
    </w:pPr>
    <w:rPr>
      <w:rFonts w:eastAsiaTheme="minorEastAsia"/>
      <w:b/>
      <w:bCs/>
      <w:i/>
      <w:iCs/>
      <w:color w:val="4F81BD" w:themeColor="accent1"/>
      <w:lang w:eastAsia="zh-CN"/>
    </w:rPr>
  </w:style>
  <w:style w:type="character" w:customStyle="1" w:styleId="IntenseQuoteChar">
    <w:name w:val="Intense Quote Char"/>
    <w:basedOn w:val="DefaultParagraphFont"/>
    <w:link w:val="IntenseQuote"/>
    <w:uiPriority w:val="30"/>
    <w:rsid w:val="006917B5"/>
    <w:rPr>
      <w:rFonts w:eastAsiaTheme="minorEastAsia"/>
      <w:b/>
      <w:bCs/>
      <w:i/>
      <w:iCs/>
      <w:color w:val="4F81BD" w:themeColor="accent1"/>
      <w:lang w:eastAsia="zh-CN"/>
    </w:rPr>
  </w:style>
  <w:style w:type="character" w:styleId="FollowedHyperlink">
    <w:name w:val="FollowedHyperlink"/>
    <w:basedOn w:val="DefaultParagraphFont"/>
    <w:uiPriority w:val="99"/>
    <w:semiHidden/>
    <w:unhideWhenUsed/>
    <w:rsid w:val="005D3A0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M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1350"/>
  </w:style>
  <w:style w:type="paragraph" w:styleId="Heading1">
    <w:name w:val="heading 1"/>
    <w:basedOn w:val="Normal"/>
    <w:next w:val="Normal"/>
    <w:link w:val="Heading1Char"/>
    <w:uiPriority w:val="9"/>
    <w:qFormat/>
    <w:rsid w:val="0020490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490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5">
    <w:name w:val="heading 5"/>
    <w:basedOn w:val="Normal"/>
    <w:next w:val="Normal"/>
    <w:link w:val="Heading5Char"/>
    <w:uiPriority w:val="9"/>
    <w:semiHidden/>
    <w:unhideWhenUsed/>
    <w:qFormat/>
    <w:rsid w:val="00FD267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1D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1DA2"/>
    <w:rPr>
      <w:rFonts w:ascii="Tahoma" w:hAnsi="Tahoma" w:cs="Tahoma"/>
      <w:sz w:val="16"/>
      <w:szCs w:val="16"/>
    </w:rPr>
  </w:style>
  <w:style w:type="table" w:styleId="MediumList1-Accent5">
    <w:name w:val="Medium List 1 Accent 5"/>
    <w:basedOn w:val="TableNormal"/>
    <w:uiPriority w:val="65"/>
    <w:rsid w:val="003E28CE"/>
    <w:pPr>
      <w:spacing w:after="0" w:line="240" w:lineRule="auto"/>
    </w:pPr>
    <w:rPr>
      <w:color w:val="000000" w:themeColor="text1"/>
      <w:lang w:val="en-US"/>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paragraph" w:styleId="Header">
    <w:name w:val="header"/>
    <w:basedOn w:val="Normal"/>
    <w:link w:val="HeaderChar"/>
    <w:unhideWhenUsed/>
    <w:rsid w:val="003E28CE"/>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3E28CE"/>
  </w:style>
  <w:style w:type="paragraph" w:styleId="Footer">
    <w:name w:val="footer"/>
    <w:basedOn w:val="Normal"/>
    <w:link w:val="FooterChar"/>
    <w:unhideWhenUsed/>
    <w:rsid w:val="003E28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28CE"/>
  </w:style>
  <w:style w:type="character" w:customStyle="1" w:styleId="Heading1Char">
    <w:name w:val="Heading 1 Char"/>
    <w:basedOn w:val="DefaultParagraphFont"/>
    <w:link w:val="Heading1"/>
    <w:uiPriority w:val="9"/>
    <w:rsid w:val="0020490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4902"/>
    <w:pPr>
      <w:outlineLvl w:val="9"/>
    </w:pPr>
    <w:rPr>
      <w:lang w:val="en-US"/>
    </w:rPr>
  </w:style>
  <w:style w:type="paragraph" w:styleId="TOC1">
    <w:name w:val="toc 1"/>
    <w:basedOn w:val="Normal"/>
    <w:next w:val="Normal"/>
    <w:autoRedefine/>
    <w:uiPriority w:val="39"/>
    <w:unhideWhenUsed/>
    <w:rsid w:val="0006616D"/>
    <w:pPr>
      <w:tabs>
        <w:tab w:val="left" w:pos="660"/>
        <w:tab w:val="right" w:leader="dot" w:pos="9016"/>
      </w:tabs>
      <w:spacing w:after="100"/>
      <w:ind w:left="142"/>
    </w:pPr>
  </w:style>
  <w:style w:type="character" w:styleId="Hyperlink">
    <w:name w:val="Hyperlink"/>
    <w:basedOn w:val="DefaultParagraphFont"/>
    <w:uiPriority w:val="99"/>
    <w:unhideWhenUsed/>
    <w:rsid w:val="00204902"/>
    <w:rPr>
      <w:color w:val="0000FF" w:themeColor="hyperlink"/>
      <w:u w:val="single"/>
    </w:rPr>
  </w:style>
  <w:style w:type="character" w:customStyle="1" w:styleId="Heading2Char">
    <w:name w:val="Heading 2 Char"/>
    <w:basedOn w:val="DefaultParagraphFont"/>
    <w:link w:val="Heading2"/>
    <w:uiPriority w:val="9"/>
    <w:rsid w:val="00204902"/>
    <w:rPr>
      <w:rFonts w:asciiTheme="majorHAnsi" w:eastAsiaTheme="majorEastAsia" w:hAnsiTheme="majorHAnsi" w:cstheme="majorBidi"/>
      <w:b/>
      <w:bCs/>
      <w:color w:val="4F81BD" w:themeColor="accent1"/>
      <w:sz w:val="26"/>
      <w:szCs w:val="26"/>
    </w:rPr>
  </w:style>
  <w:style w:type="paragraph" w:styleId="ListParagraph">
    <w:name w:val="List Paragraph"/>
    <w:basedOn w:val="Normal"/>
    <w:link w:val="ListParagraphChar"/>
    <w:uiPriority w:val="34"/>
    <w:qFormat/>
    <w:rsid w:val="00BA636C"/>
    <w:pPr>
      <w:ind w:left="720"/>
      <w:contextualSpacing/>
    </w:pPr>
  </w:style>
  <w:style w:type="table" w:styleId="TableGrid">
    <w:name w:val="Table Grid"/>
    <w:basedOn w:val="TableNormal"/>
    <w:uiPriority w:val="59"/>
    <w:rsid w:val="00BA63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5">
    <w:name w:val="Light Shading Accent 5"/>
    <w:basedOn w:val="TableNormal"/>
    <w:uiPriority w:val="60"/>
    <w:rsid w:val="00BA636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BodyText">
    <w:name w:val="Body Text"/>
    <w:aliases w:val="bt"/>
    <w:basedOn w:val="Normal"/>
    <w:link w:val="BodyTextChar"/>
    <w:rsid w:val="00335032"/>
    <w:pPr>
      <w:spacing w:before="120" w:after="0" w:line="240" w:lineRule="auto"/>
      <w:jc w:val="both"/>
    </w:pPr>
    <w:rPr>
      <w:rFonts w:ascii="Times New Roman" w:eastAsia="Times New Roman" w:hAnsi="Times New Roman" w:cs="Times New Roman"/>
      <w:noProof/>
      <w:sz w:val="24"/>
      <w:szCs w:val="20"/>
      <w:lang w:val="en-US"/>
    </w:rPr>
  </w:style>
  <w:style w:type="character" w:customStyle="1" w:styleId="BodyTextChar">
    <w:name w:val="Body Text Char"/>
    <w:aliases w:val="bt Char"/>
    <w:basedOn w:val="DefaultParagraphFont"/>
    <w:link w:val="BodyText"/>
    <w:rsid w:val="00335032"/>
    <w:rPr>
      <w:rFonts w:ascii="Times New Roman" w:eastAsia="Times New Roman" w:hAnsi="Times New Roman" w:cs="Times New Roman"/>
      <w:noProof/>
      <w:sz w:val="24"/>
      <w:szCs w:val="20"/>
      <w:lang w:val="en-US"/>
    </w:rPr>
  </w:style>
  <w:style w:type="paragraph" w:styleId="TOC2">
    <w:name w:val="toc 2"/>
    <w:basedOn w:val="Normal"/>
    <w:next w:val="Normal"/>
    <w:autoRedefine/>
    <w:uiPriority w:val="39"/>
    <w:unhideWhenUsed/>
    <w:rsid w:val="0006616D"/>
    <w:pPr>
      <w:tabs>
        <w:tab w:val="right" w:leader="dot" w:pos="9016"/>
      </w:tabs>
      <w:spacing w:after="100"/>
      <w:ind w:firstLine="142"/>
    </w:pPr>
  </w:style>
  <w:style w:type="table" w:styleId="LightList-Accent5">
    <w:name w:val="Light List Accent 5"/>
    <w:basedOn w:val="TableNormal"/>
    <w:uiPriority w:val="61"/>
    <w:rsid w:val="00150A7F"/>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Heading5Char">
    <w:name w:val="Heading 5 Char"/>
    <w:basedOn w:val="DefaultParagraphFont"/>
    <w:link w:val="Heading5"/>
    <w:uiPriority w:val="9"/>
    <w:semiHidden/>
    <w:rsid w:val="00FD2671"/>
    <w:rPr>
      <w:rFonts w:asciiTheme="majorHAnsi" w:eastAsiaTheme="majorEastAsia" w:hAnsiTheme="majorHAnsi" w:cstheme="majorBidi"/>
      <w:color w:val="243F60" w:themeColor="accent1" w:themeShade="7F"/>
    </w:rPr>
  </w:style>
  <w:style w:type="paragraph" w:customStyle="1" w:styleId="TableText">
    <w:name w:val="Table Text"/>
    <w:basedOn w:val="Normal"/>
    <w:rsid w:val="004F055A"/>
    <w:pPr>
      <w:spacing w:before="20" w:after="20" w:line="220" w:lineRule="exact"/>
    </w:pPr>
    <w:rPr>
      <w:rFonts w:ascii="Times New Roman" w:eastAsia="Times New Roman" w:hAnsi="Times New Roman" w:cs="Times New Roman"/>
      <w:lang w:val="en-US"/>
    </w:rPr>
  </w:style>
  <w:style w:type="paragraph" w:styleId="BodyText3">
    <w:name w:val="Body Text 3"/>
    <w:basedOn w:val="Normal"/>
    <w:link w:val="BodyText3Char"/>
    <w:uiPriority w:val="99"/>
    <w:unhideWhenUsed/>
    <w:rsid w:val="00157479"/>
    <w:pPr>
      <w:spacing w:after="120"/>
    </w:pPr>
    <w:rPr>
      <w:sz w:val="16"/>
      <w:szCs w:val="16"/>
    </w:rPr>
  </w:style>
  <w:style w:type="character" w:customStyle="1" w:styleId="BodyText3Char">
    <w:name w:val="Body Text 3 Char"/>
    <w:basedOn w:val="DefaultParagraphFont"/>
    <w:link w:val="BodyText3"/>
    <w:uiPriority w:val="99"/>
    <w:rsid w:val="00157479"/>
    <w:rPr>
      <w:sz w:val="16"/>
      <w:szCs w:val="16"/>
    </w:rPr>
  </w:style>
  <w:style w:type="character" w:styleId="PageNumber">
    <w:name w:val="page number"/>
    <w:basedOn w:val="DefaultParagraphFont"/>
    <w:rsid w:val="00157479"/>
  </w:style>
  <w:style w:type="paragraph" w:styleId="DocumentMap">
    <w:name w:val="Document Map"/>
    <w:basedOn w:val="Normal"/>
    <w:link w:val="DocumentMapChar"/>
    <w:uiPriority w:val="99"/>
    <w:semiHidden/>
    <w:unhideWhenUsed/>
    <w:rsid w:val="00A14C6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14C6F"/>
    <w:rPr>
      <w:rFonts w:ascii="Tahoma" w:hAnsi="Tahoma" w:cs="Tahoma"/>
      <w:sz w:val="16"/>
      <w:szCs w:val="16"/>
    </w:rPr>
  </w:style>
  <w:style w:type="character" w:styleId="CommentReference">
    <w:name w:val="annotation reference"/>
    <w:basedOn w:val="DefaultParagraphFont"/>
    <w:uiPriority w:val="99"/>
    <w:semiHidden/>
    <w:unhideWhenUsed/>
    <w:rsid w:val="004A628E"/>
    <w:rPr>
      <w:sz w:val="16"/>
      <w:szCs w:val="16"/>
    </w:rPr>
  </w:style>
  <w:style w:type="paragraph" w:styleId="CommentText">
    <w:name w:val="annotation text"/>
    <w:basedOn w:val="Normal"/>
    <w:link w:val="CommentTextChar"/>
    <w:uiPriority w:val="99"/>
    <w:semiHidden/>
    <w:unhideWhenUsed/>
    <w:rsid w:val="004A628E"/>
    <w:pPr>
      <w:spacing w:line="240" w:lineRule="auto"/>
    </w:pPr>
    <w:rPr>
      <w:sz w:val="20"/>
      <w:szCs w:val="20"/>
    </w:rPr>
  </w:style>
  <w:style w:type="character" w:customStyle="1" w:styleId="CommentTextChar">
    <w:name w:val="Comment Text Char"/>
    <w:basedOn w:val="DefaultParagraphFont"/>
    <w:link w:val="CommentText"/>
    <w:uiPriority w:val="99"/>
    <w:semiHidden/>
    <w:rsid w:val="004A628E"/>
    <w:rPr>
      <w:sz w:val="20"/>
      <w:szCs w:val="20"/>
    </w:rPr>
  </w:style>
  <w:style w:type="paragraph" w:styleId="CommentSubject">
    <w:name w:val="annotation subject"/>
    <w:basedOn w:val="CommentText"/>
    <w:next w:val="CommentText"/>
    <w:link w:val="CommentSubjectChar"/>
    <w:uiPriority w:val="99"/>
    <w:semiHidden/>
    <w:unhideWhenUsed/>
    <w:rsid w:val="004A628E"/>
    <w:rPr>
      <w:b/>
      <w:bCs/>
    </w:rPr>
  </w:style>
  <w:style w:type="character" w:customStyle="1" w:styleId="CommentSubjectChar">
    <w:name w:val="Comment Subject Char"/>
    <w:basedOn w:val="CommentTextChar"/>
    <w:link w:val="CommentSubject"/>
    <w:uiPriority w:val="99"/>
    <w:semiHidden/>
    <w:rsid w:val="004A628E"/>
    <w:rPr>
      <w:b/>
      <w:bCs/>
      <w:sz w:val="20"/>
      <w:szCs w:val="20"/>
    </w:rPr>
  </w:style>
  <w:style w:type="paragraph" w:customStyle="1" w:styleId="Default">
    <w:name w:val="Default"/>
    <w:rsid w:val="006917B5"/>
    <w:pPr>
      <w:autoSpaceDE w:val="0"/>
      <w:autoSpaceDN w:val="0"/>
      <w:adjustRightInd w:val="0"/>
      <w:spacing w:after="0" w:line="240" w:lineRule="auto"/>
    </w:pPr>
    <w:rPr>
      <w:rFonts w:ascii="Cambria" w:eastAsiaTheme="minorEastAsia" w:hAnsi="Cambria" w:cs="Cambria"/>
      <w:color w:val="000000"/>
      <w:sz w:val="24"/>
      <w:szCs w:val="24"/>
      <w:lang w:eastAsia="zh-CN"/>
    </w:rPr>
  </w:style>
  <w:style w:type="character" w:customStyle="1" w:styleId="ListParagraphChar">
    <w:name w:val="List Paragraph Char"/>
    <w:basedOn w:val="DefaultParagraphFont"/>
    <w:link w:val="ListParagraph"/>
    <w:uiPriority w:val="34"/>
    <w:locked/>
    <w:rsid w:val="006917B5"/>
  </w:style>
  <w:style w:type="paragraph" w:styleId="NormalWeb">
    <w:name w:val="Normal (Web)"/>
    <w:basedOn w:val="Normal"/>
    <w:uiPriority w:val="99"/>
    <w:semiHidden/>
    <w:unhideWhenUsed/>
    <w:rsid w:val="006917B5"/>
    <w:pPr>
      <w:spacing w:before="100" w:beforeAutospacing="1" w:after="100" w:afterAutospacing="1" w:line="240" w:lineRule="auto"/>
    </w:pPr>
    <w:rPr>
      <w:rFonts w:ascii="Times New Roman" w:eastAsiaTheme="minorEastAsia" w:hAnsi="Times New Roman" w:cs="Times New Roman"/>
      <w:sz w:val="24"/>
      <w:szCs w:val="24"/>
      <w:lang w:eastAsia="zh-CN"/>
    </w:rPr>
  </w:style>
  <w:style w:type="paragraph" w:customStyle="1" w:styleId="Topic">
    <w:name w:val="Topic"/>
    <w:basedOn w:val="IntenseQuote"/>
    <w:qFormat/>
    <w:rsid w:val="006917B5"/>
    <w:pPr>
      <w:numPr>
        <w:numId w:val="11"/>
      </w:numPr>
      <w:pBdr>
        <w:bottom w:val="single" w:sz="4" w:space="4" w:color="4F81BD"/>
      </w:pBdr>
      <w:ind w:left="972" w:right="-46"/>
    </w:pPr>
    <w:rPr>
      <w:rFonts w:ascii="Calibri" w:eastAsia="Calibri" w:hAnsi="Calibri" w:cs="Times New Roman"/>
      <w:color w:val="4F81BD"/>
      <w:lang w:eastAsia="en-US"/>
    </w:rPr>
  </w:style>
  <w:style w:type="paragraph" w:customStyle="1" w:styleId="SubTopic">
    <w:name w:val="Sub Topic"/>
    <w:basedOn w:val="ListParagraph"/>
    <w:qFormat/>
    <w:rsid w:val="006917B5"/>
    <w:pPr>
      <w:numPr>
        <w:ilvl w:val="1"/>
        <w:numId w:val="11"/>
      </w:numPr>
      <w:spacing w:after="0" w:line="360" w:lineRule="auto"/>
      <w:contextualSpacing w:val="0"/>
    </w:pPr>
    <w:rPr>
      <w:rFonts w:ascii="Calibri" w:eastAsia="Calibri" w:hAnsi="Calibri" w:cs="Times New Roman"/>
      <w:u w:val="single"/>
    </w:rPr>
  </w:style>
  <w:style w:type="paragraph" w:customStyle="1" w:styleId="SubSubTopic">
    <w:name w:val="Sub Sub Topic"/>
    <w:basedOn w:val="Normal"/>
    <w:qFormat/>
    <w:rsid w:val="006917B5"/>
    <w:pPr>
      <w:numPr>
        <w:ilvl w:val="2"/>
        <w:numId w:val="11"/>
      </w:numPr>
      <w:spacing w:after="0" w:line="360" w:lineRule="auto"/>
    </w:pPr>
    <w:rPr>
      <w:rFonts w:ascii="Calibri" w:eastAsia="Calibri" w:hAnsi="Calibri" w:cs="Times New Roman"/>
      <w:u w:val="single"/>
    </w:rPr>
  </w:style>
  <w:style w:type="paragraph" w:customStyle="1" w:styleId="ProcedureRequirements">
    <w:name w:val="Procedure Requirements"/>
    <w:basedOn w:val="SubSubTopic"/>
    <w:qFormat/>
    <w:rsid w:val="006917B5"/>
    <w:pPr>
      <w:numPr>
        <w:ilvl w:val="3"/>
      </w:numPr>
    </w:pPr>
    <w:rPr>
      <w:u w:val="none"/>
    </w:rPr>
  </w:style>
  <w:style w:type="paragraph" w:customStyle="1" w:styleId="ListPara1">
    <w:name w:val="List  Para (1)"/>
    <w:basedOn w:val="SubSubTopic"/>
    <w:qFormat/>
    <w:rsid w:val="006917B5"/>
    <w:rPr>
      <w:noProof/>
      <w:u w:val="none"/>
      <w:lang w:eastAsia="en-MY"/>
    </w:rPr>
  </w:style>
  <w:style w:type="paragraph" w:styleId="IntenseQuote">
    <w:name w:val="Intense Quote"/>
    <w:basedOn w:val="Normal"/>
    <w:next w:val="Normal"/>
    <w:link w:val="IntenseQuoteChar"/>
    <w:uiPriority w:val="30"/>
    <w:qFormat/>
    <w:rsid w:val="006917B5"/>
    <w:pPr>
      <w:pBdr>
        <w:bottom w:val="single" w:sz="4" w:space="4" w:color="4F81BD" w:themeColor="accent1"/>
      </w:pBdr>
      <w:spacing w:before="200" w:after="280"/>
      <w:ind w:left="936" w:right="936"/>
    </w:pPr>
    <w:rPr>
      <w:rFonts w:eastAsiaTheme="minorEastAsia"/>
      <w:b/>
      <w:bCs/>
      <w:i/>
      <w:iCs/>
      <w:color w:val="4F81BD" w:themeColor="accent1"/>
      <w:lang w:eastAsia="zh-CN"/>
    </w:rPr>
  </w:style>
  <w:style w:type="character" w:customStyle="1" w:styleId="IntenseQuoteChar">
    <w:name w:val="Intense Quote Char"/>
    <w:basedOn w:val="DefaultParagraphFont"/>
    <w:link w:val="IntenseQuote"/>
    <w:uiPriority w:val="30"/>
    <w:rsid w:val="006917B5"/>
    <w:rPr>
      <w:rFonts w:eastAsiaTheme="minorEastAsia"/>
      <w:b/>
      <w:bCs/>
      <w:i/>
      <w:iCs/>
      <w:color w:val="4F81BD" w:themeColor="accent1"/>
      <w:lang w:eastAsia="zh-CN"/>
    </w:rPr>
  </w:style>
  <w:style w:type="character" w:styleId="FollowedHyperlink">
    <w:name w:val="FollowedHyperlink"/>
    <w:basedOn w:val="DefaultParagraphFont"/>
    <w:uiPriority w:val="99"/>
    <w:semiHidden/>
    <w:unhideWhenUsed/>
    <w:rsid w:val="005D3A0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1404015">
      <w:bodyDiv w:val="1"/>
      <w:marLeft w:val="0"/>
      <w:marRight w:val="0"/>
      <w:marTop w:val="0"/>
      <w:marBottom w:val="0"/>
      <w:divBdr>
        <w:top w:val="none" w:sz="0" w:space="0" w:color="auto"/>
        <w:left w:val="none" w:sz="0" w:space="0" w:color="auto"/>
        <w:bottom w:val="none" w:sz="0" w:space="0" w:color="auto"/>
        <w:right w:val="none" w:sz="0" w:space="0" w:color="auto"/>
      </w:divBdr>
    </w:div>
    <w:div w:id="1920938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emf"/><Relationship Id="rId39" Type="http://schemas.openxmlformats.org/officeDocument/2006/relationships/oleObject" Target="embeddings/oleObject4.bin"/><Relationship Id="rId21" Type="http://schemas.openxmlformats.org/officeDocument/2006/relationships/image" Target="media/image6.png"/><Relationship Id="rId34" Type="http://schemas.openxmlformats.org/officeDocument/2006/relationships/oleObject" Target="embeddings/oleObject2.bin"/><Relationship Id="rId42" Type="http://schemas.openxmlformats.org/officeDocument/2006/relationships/image" Target="media/image19.png"/><Relationship Id="rId47" Type="http://schemas.openxmlformats.org/officeDocument/2006/relationships/oleObject" Target="embeddings/oleObject8.bin"/><Relationship Id="rId50" Type="http://schemas.openxmlformats.org/officeDocument/2006/relationships/image" Target="media/image23.png"/><Relationship Id="rId55" Type="http://schemas.openxmlformats.org/officeDocument/2006/relationships/oleObject" Target="embeddings/oleObject12.bin"/><Relationship Id="rId63" Type="http://schemas.openxmlformats.org/officeDocument/2006/relationships/oleObject" Target="embeddings/oleObject16.bin"/><Relationship Id="rId68" Type="http://schemas.openxmlformats.org/officeDocument/2006/relationships/hyperlink" Target="http://www.aeoncredit.com.my" TargetMode="External"/><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yperlink" Target="http://www.aeoncredit.com.my" TargetMode="Externa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oleObject" Target="embeddings/oleObject1.bin"/><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4.emf"/><Relationship Id="rId37" Type="http://schemas.openxmlformats.org/officeDocument/2006/relationships/oleObject" Target="embeddings/oleObject3.bin"/><Relationship Id="rId40" Type="http://schemas.openxmlformats.org/officeDocument/2006/relationships/image" Target="media/image18.png"/><Relationship Id="rId45" Type="http://schemas.openxmlformats.org/officeDocument/2006/relationships/oleObject" Target="embeddings/oleObject7.bin"/><Relationship Id="rId53" Type="http://schemas.openxmlformats.org/officeDocument/2006/relationships/oleObject" Target="embeddings/oleObject11.bin"/><Relationship Id="rId58" Type="http://schemas.openxmlformats.org/officeDocument/2006/relationships/image" Target="media/image27.png"/><Relationship Id="rId66" Type="http://schemas.openxmlformats.org/officeDocument/2006/relationships/image" Target="media/image31.png"/><Relationship Id="rId74" Type="http://schemas.openxmlformats.org/officeDocument/2006/relationships/image" Target="media/image34.png"/><Relationship Id="rId5" Type="http://schemas.microsoft.com/office/2007/relationships/stylesWithEffects" Target="stylesWithEffect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oleObject" Target="embeddings/oleObject9.bin"/><Relationship Id="rId57" Type="http://schemas.openxmlformats.org/officeDocument/2006/relationships/oleObject" Target="embeddings/oleObject13.bin"/><Relationship Id="rId61" Type="http://schemas.openxmlformats.org/officeDocument/2006/relationships/oleObject" Target="embeddings/oleObject15.bin"/><Relationship Id="rId10" Type="http://schemas.openxmlformats.org/officeDocument/2006/relationships/image" Target="media/image1.jpeg"/><Relationship Id="rId19" Type="http://schemas.openxmlformats.org/officeDocument/2006/relationships/image" Target="media/image4.png"/><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oleObject" Target="embeddings/oleObject17.bin"/><Relationship Id="rId73" Type="http://schemas.openxmlformats.org/officeDocument/2006/relationships/image" Target="media/image33.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www.aeoncredit.com.my/" TargetMode="External"/><Relationship Id="rId22" Type="http://schemas.openxmlformats.org/officeDocument/2006/relationships/image" Target="media/image7.png"/><Relationship Id="rId27" Type="http://schemas.openxmlformats.org/officeDocument/2006/relationships/hyperlink" Target="http://www.aeoncredit.com.my" TargetMode="External"/><Relationship Id="rId30" Type="http://schemas.openxmlformats.org/officeDocument/2006/relationships/comments" Target="comments.xml"/><Relationship Id="rId35" Type="http://schemas.openxmlformats.org/officeDocument/2006/relationships/hyperlink" Target="https://www.aeoncredit.com.my/user/my-info/change-email" TargetMode="External"/><Relationship Id="rId43" Type="http://schemas.openxmlformats.org/officeDocument/2006/relationships/oleObject" Target="embeddings/oleObject6.bin"/><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hyperlink" Target="http://www.aeoncredit.com.my" TargetMode="External"/><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oleObject" Target="embeddings/oleObject10.bin"/><Relationship Id="rId72"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www.aeoncredit.com.my" TargetMode="External"/><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oleObject" Target="embeddings/oleObject14.bin"/><Relationship Id="rId67" Type="http://schemas.openxmlformats.org/officeDocument/2006/relationships/oleObject" Target="embeddings/oleObject18.bin"/><Relationship Id="rId20" Type="http://schemas.openxmlformats.org/officeDocument/2006/relationships/image" Target="media/image5.png"/><Relationship Id="rId41" Type="http://schemas.openxmlformats.org/officeDocument/2006/relationships/oleObject" Target="embeddings/oleObject5.bin"/><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hyperlink" Target="http://www.aeoncredit.com.my" TargetMode="External"/><Relationship Id="rId75"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CE904CB-4C38-4988-A47B-4464D7A77452}">
  <ds:schemaRefs>
    <ds:schemaRef ds:uri="http://schemas.openxmlformats.org/officeDocument/2006/bibliography"/>
  </ds:schemaRefs>
</ds:datastoreItem>
</file>

<file path=customXml/itemProps2.xml><?xml version="1.0" encoding="utf-8"?>
<ds:datastoreItem xmlns:ds="http://schemas.openxmlformats.org/officeDocument/2006/customXml" ds:itemID="{F7C2A054-DC10-49D0-942F-6496D11A0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45</Pages>
  <Words>3549</Words>
  <Characters>20235</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23737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A161059</dc:creator>
  <cp:lastModifiedBy>Sarvindran Nair A/L Krishnan Kutty (HQ-CCG-MPD)</cp:lastModifiedBy>
  <cp:revision>4</cp:revision>
  <cp:lastPrinted>2018-03-19T07:26:00Z</cp:lastPrinted>
  <dcterms:created xsi:type="dcterms:W3CDTF">2018-06-12T10:44:00Z</dcterms:created>
  <dcterms:modified xsi:type="dcterms:W3CDTF">2018-06-12T10:52:00Z</dcterms:modified>
</cp:coreProperties>
</file>